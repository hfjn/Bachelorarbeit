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B0C1910" w14:textId="77777777" w:rsidR="00C63EB3" w:rsidRDefault="009444DA" w:rsidP="00C63EB3">
      <w:commentRangeStart w:id="0"/>
      <w:r>
        <w:softHyphen/>
      </w:r>
      <w:r w:rsidR="00C63EB3">
        <w:softHyphen/>
      </w:r>
      <w:commentRangeEnd w:id="0"/>
      <w:r w:rsidR="002F1BCF">
        <w:rPr>
          <w:rStyle w:val="Kommentarzeichen"/>
        </w:rPr>
        <w:commentReference w:id="0"/>
      </w:r>
    </w:p>
    <w:sdt>
      <w:sdtPr>
        <w:id w:val="15553799"/>
        <w:docPartObj>
          <w:docPartGallery w:val="Cover Pages"/>
          <w:docPartUnique/>
        </w:docPartObj>
      </w:sdtPr>
      <w:sdtContent>
        <w:p w14:paraId="0A2A4778" w14:textId="77777777" w:rsidR="00C63EB3" w:rsidRPr="003C7E2E" w:rsidRDefault="00C63EB3" w:rsidP="00C63EB3"/>
        <w:p w14:paraId="13047E9B" w14:textId="77777777" w:rsidR="00C63EB3" w:rsidRPr="003C7E2E" w:rsidRDefault="001D7DC9" w:rsidP="00C63EB3">
          <w:pPr>
            <w:pStyle w:val="BasicTextCentered"/>
            <w:jc w:val="left"/>
          </w:pPr>
          <w:r>
            <w:rPr>
              <w:noProof/>
            </w:rPr>
            <w:pict w14:anchorId="1AAE2A7B">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4C382AE7" w14:textId="77777777" w:rsidR="008E1EF8" w:rsidRDefault="008E1EF8" w:rsidP="00C63EB3">
                      <w:pPr>
                        <w:pStyle w:val="BasicTextIndentation"/>
                      </w:pPr>
                      <w:r w:rsidRPr="00F656D1">
                        <w:rPr>
                          <w:rStyle w:val="BasicCharBold"/>
                        </w:rPr>
                        <w:t>Themensteller:</w:t>
                      </w:r>
                      <w:r>
                        <w:tab/>
                        <w:t>Prof. Dr. Oliver Thomas</w:t>
                      </w:r>
                    </w:p>
                    <w:p w14:paraId="21D2B962" w14:textId="77777777" w:rsidR="008E1EF8" w:rsidRDefault="008E1EF8"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2C1EB9CC" w14:textId="77777777" w:rsidR="008E1EF8" w:rsidRDefault="008E1EF8" w:rsidP="00C63EB3">
                      <w:pPr>
                        <w:pStyle w:val="BasicTextIndentation"/>
                      </w:pPr>
                    </w:p>
                    <w:p w14:paraId="31CA8EBE" w14:textId="77777777" w:rsidR="008E1EF8" w:rsidRDefault="008E1EF8" w:rsidP="00C63EB3">
                      <w:pPr>
                        <w:pStyle w:val="BasicTextIndentation"/>
                      </w:pPr>
                      <w:r>
                        <w:rPr>
                          <w:rStyle w:val="BasicCharBold"/>
                        </w:rPr>
                        <w:t>V</w:t>
                      </w:r>
                      <w:r w:rsidRPr="00F656D1">
                        <w:rPr>
                          <w:rStyle w:val="BasicCharBold"/>
                        </w:rPr>
                        <w:t>orgelegt von:</w:t>
                      </w:r>
                      <w:r>
                        <w:tab/>
                        <w:t>Jannik Hoffjann</w:t>
                      </w:r>
                    </w:p>
                    <w:p w14:paraId="42D2DB60" w14:textId="77777777" w:rsidR="008E1EF8" w:rsidRPr="001519FF" w:rsidRDefault="008E1EF8" w:rsidP="00C63EB3">
                      <w:pPr>
                        <w:pStyle w:val="BasicTextIndentation"/>
                        <w:rPr>
                          <w:rStyle w:val="BasicCharBold"/>
                        </w:rPr>
                      </w:pPr>
                      <w:r>
                        <w:rPr>
                          <w:rStyle w:val="BasicCharBold"/>
                        </w:rPr>
                        <w:tab/>
                      </w:r>
                      <w:r w:rsidRPr="001519FF">
                        <w:rPr>
                          <w:rStyle w:val="BasicCharBold"/>
                          <w:b w:val="0"/>
                        </w:rPr>
                        <w:t>Jahnplatz 6 W-169</w:t>
                      </w:r>
                    </w:p>
                    <w:p w14:paraId="2E36CF3D" w14:textId="77777777" w:rsidR="008E1EF8" w:rsidRDefault="008E1EF8" w:rsidP="00C63EB3">
                      <w:pPr>
                        <w:pStyle w:val="BasicTextIndentation"/>
                      </w:pPr>
                      <w:r w:rsidRPr="001519FF">
                        <w:rPr>
                          <w:rStyle w:val="BasicCharBold"/>
                          <w:b w:val="0"/>
                        </w:rPr>
                        <w:tab/>
                        <w:t>49080 Osnabrück</w:t>
                      </w:r>
                      <w:r w:rsidRPr="001519FF">
                        <w:rPr>
                          <w:rStyle w:val="BasicCharBold"/>
                          <w:b w:val="0"/>
                        </w:rPr>
                        <w:tab/>
                      </w:r>
                      <w:r>
                        <w:br/>
                      </w:r>
                    </w:p>
                    <w:p w14:paraId="07B91714" w14:textId="77777777" w:rsidR="008E1EF8" w:rsidRDefault="008E1EF8" w:rsidP="00C63EB3">
                      <w:pPr>
                        <w:pStyle w:val="BasicTextIndentation"/>
                        <w:ind w:firstLine="0"/>
                      </w:pPr>
                      <w:r>
                        <w:t>Matrikelnummer: 945592</w:t>
                      </w:r>
                      <w:r>
                        <w:br/>
                      </w:r>
                      <w:r w:rsidRPr="00F656D1">
                        <w:t>E-Mail-Adresse:</w:t>
                      </w:r>
                      <w:r>
                        <w:t xml:space="preserve"> jhoffjann@uni-osnabrueck.de</w:t>
                      </w:r>
                    </w:p>
                    <w:p w14:paraId="62B70B6B" w14:textId="77777777" w:rsidR="008E1EF8" w:rsidRDefault="008E1EF8" w:rsidP="00C63EB3">
                      <w:pPr>
                        <w:pStyle w:val="BasicTextIndentation"/>
                      </w:pPr>
                    </w:p>
                    <w:p w14:paraId="233DE7B5" w14:textId="77777777" w:rsidR="008E1EF8" w:rsidRDefault="008E1EF8" w:rsidP="00C63EB3">
                      <w:pPr>
                        <w:pStyle w:val="BasicTextIndentation"/>
                      </w:pPr>
                      <w:r w:rsidRPr="00F656D1">
                        <w:rPr>
                          <w:rStyle w:val="BasicCharBold"/>
                        </w:rPr>
                        <w:t>Abgabetermin:</w:t>
                      </w:r>
                      <w:r>
                        <w:tab/>
                        <w:t>2015-01-22</w:t>
                      </w:r>
                    </w:p>
                    <w:p w14:paraId="18EECA72" w14:textId="77777777" w:rsidR="008E1EF8" w:rsidRDefault="008E1EF8" w:rsidP="00C63EB3"/>
                    <w:p w14:paraId="1BD93A07" w14:textId="77777777" w:rsidR="008E1EF8" w:rsidRDefault="008E1EF8" w:rsidP="00C63EB3">
                      <w:pPr>
                        <w:pStyle w:val="BasicTextIndentation"/>
                      </w:pPr>
                      <w:r w:rsidRPr="00F656D1">
                        <w:rPr>
                          <w:rStyle w:val="BasicCharBold"/>
                        </w:rPr>
                        <w:t>Themensteller:</w:t>
                      </w:r>
                      <w:r>
                        <w:tab/>
                        <w:t>Prof. Dr. Oliver Thomas</w:t>
                      </w:r>
                    </w:p>
                    <w:p w14:paraId="7793E460" w14:textId="77777777" w:rsidR="008E1EF8" w:rsidRDefault="008E1EF8" w:rsidP="00C63EB3">
                      <w:pPr>
                        <w:pStyle w:val="BasicTextIndentation"/>
                      </w:pPr>
                      <w:r w:rsidRPr="00F656D1">
                        <w:rPr>
                          <w:rStyle w:val="BasicCharBold"/>
                        </w:rPr>
                        <w:t>Betreuer:</w:t>
                      </w:r>
                      <w:r>
                        <w:tab/>
                        <w:t>Vorname Name</w:t>
                      </w:r>
                    </w:p>
                    <w:p w14:paraId="7FAD1BCD" w14:textId="77777777" w:rsidR="008E1EF8" w:rsidRDefault="008E1EF8" w:rsidP="00C63EB3">
                      <w:pPr>
                        <w:pStyle w:val="BasicTextIndentation"/>
                      </w:pPr>
                    </w:p>
                    <w:p w14:paraId="2F107B17" w14:textId="77777777" w:rsidR="008E1EF8" w:rsidRDefault="008E1EF8"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264EDF53" w14:textId="77777777" w:rsidR="008E1EF8" w:rsidRDefault="008E1EF8" w:rsidP="00C63EB3">
                      <w:pPr>
                        <w:pStyle w:val="BasicTextIndentation"/>
                        <w:ind w:firstLine="0"/>
                      </w:pPr>
                      <w:r>
                        <w:t xml:space="preserve">Matrikelnummer: </w:t>
                      </w:r>
                      <w:r w:rsidRPr="00F656D1">
                        <w:t>00000000</w:t>
                      </w:r>
                      <w:r>
                        <w:br/>
                      </w:r>
                      <w:r w:rsidRPr="00F656D1">
                        <w:t>E-Mail-Adresse:</w:t>
                      </w:r>
                      <w:r>
                        <w:t xml:space="preserve"> mustermann@uni-osnabrueck.de</w:t>
                      </w:r>
                    </w:p>
                    <w:p w14:paraId="3ADA2EF2" w14:textId="77777777" w:rsidR="008E1EF8" w:rsidRDefault="008E1EF8" w:rsidP="00C63EB3">
                      <w:pPr>
                        <w:pStyle w:val="BasicTextIndentation"/>
                      </w:pPr>
                    </w:p>
                    <w:p w14:paraId="5F47D1CE" w14:textId="77777777" w:rsidR="008E1EF8" w:rsidRDefault="008E1EF8" w:rsidP="00C63EB3">
                      <w:pPr>
                        <w:pStyle w:val="BasicTextIndentation"/>
                      </w:pPr>
                      <w:r w:rsidRPr="00F656D1">
                        <w:rPr>
                          <w:rStyle w:val="BasicCharBold"/>
                        </w:rPr>
                        <w:t>Abgabetermin:</w:t>
                      </w:r>
                      <w:r>
                        <w:tab/>
                        <w:t>JJJJ-MM-TT</w:t>
                      </w:r>
                    </w:p>
                  </w:txbxContent>
                </v:textbox>
              </v:shape>
            </w:pict>
          </w:r>
          <w:r>
            <w:rPr>
              <w:noProof/>
            </w:rPr>
            <w:pict w14:anchorId="26A06E94">
              <v:shape id="Text Box 9" o:spid="_x0000_s1027" type="#_x0000_t202" style="position:absolute;margin-left:-1.25pt;margin-top:115.8pt;width:465.45pt;height:275.6pt;z-index:25165926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B678B41" w14:textId="77777777" w:rsidR="008E1EF8" w:rsidRPr="00B33509" w:rsidRDefault="008E1EF8" w:rsidP="00C63EB3">
                      <w:pPr>
                        <w:pStyle w:val="BasicTextCentered"/>
                      </w:pPr>
                    </w:p>
                    <w:p w14:paraId="0E56011A" w14:textId="77777777" w:rsidR="008E1EF8" w:rsidRPr="00B33509" w:rsidRDefault="008E1EF8" w:rsidP="00C63EB3">
                      <w:pPr>
                        <w:pStyle w:val="BasicTextCentered"/>
                      </w:pPr>
                    </w:p>
                    <w:p w14:paraId="1474F6AC" w14:textId="77777777" w:rsidR="008E1EF8" w:rsidRPr="00B33509" w:rsidRDefault="008E1EF8" w:rsidP="00C63EB3">
                      <w:pPr>
                        <w:pStyle w:val="Titel"/>
                      </w:pPr>
                      <w:r>
                        <w:t>Einblendung von kontextsensitiven Inhalten auf der Google Glass</w:t>
                      </w:r>
                    </w:p>
                    <w:p w14:paraId="6627EF1C" w14:textId="77777777" w:rsidR="008E1EF8" w:rsidRPr="00B33509" w:rsidRDefault="008E1EF8" w:rsidP="00C63EB3"/>
                    <w:p w14:paraId="250D0214" w14:textId="77777777" w:rsidR="008E1EF8" w:rsidRPr="00B33509" w:rsidRDefault="008E1EF8" w:rsidP="00C63EB3">
                      <w:pPr>
                        <w:pStyle w:val="BasicTextCentered"/>
                      </w:pPr>
                    </w:p>
                    <w:p w14:paraId="7F158B3C" w14:textId="77777777" w:rsidR="008E1EF8" w:rsidRPr="00B33509" w:rsidRDefault="008E1EF8" w:rsidP="00C63EB3">
                      <w:pPr>
                        <w:pStyle w:val="BasicTextCentered"/>
                      </w:pPr>
                    </w:p>
                    <w:p w14:paraId="788B720E" w14:textId="77777777" w:rsidR="008E1EF8" w:rsidRPr="00B33509" w:rsidRDefault="008E1EF8" w:rsidP="00C63EB3">
                      <w:pPr>
                        <w:pStyle w:val="BasicTextCentered"/>
                      </w:pPr>
                      <w:r>
                        <w:rPr>
                          <w:rStyle w:val="BasicCharBold"/>
                        </w:rPr>
                        <w:t>Bachelorarbeit</w:t>
                      </w:r>
                    </w:p>
                    <w:p w14:paraId="18A38DA2" w14:textId="77777777" w:rsidR="008E1EF8" w:rsidRPr="00B33509" w:rsidRDefault="008E1EF8" w:rsidP="00C63EB3">
                      <w:pPr>
                        <w:pStyle w:val="BasicTextCentered"/>
                      </w:pPr>
                    </w:p>
                    <w:p w14:paraId="557D2DC8" w14:textId="77777777" w:rsidR="008E1EF8" w:rsidRPr="00B33509" w:rsidRDefault="008E1EF8" w:rsidP="00C63EB3">
                      <w:pPr>
                        <w:pStyle w:val="BasicTextCentered"/>
                      </w:pPr>
                      <w:r w:rsidRPr="00B33509">
                        <w:t>am Fachgebiet Informationsmanagement und Wirtschaftsinformatik,</w:t>
                      </w:r>
                      <w:r w:rsidRPr="00B33509">
                        <w:br/>
                        <w:t>Universität Osnabrück</w:t>
                      </w:r>
                    </w:p>
                    <w:p w14:paraId="3E5238C2" w14:textId="77777777" w:rsidR="008E1EF8" w:rsidRPr="00B33509" w:rsidRDefault="008E1EF8" w:rsidP="00C63EB3">
                      <w:pPr>
                        <w:pStyle w:val="BasicTextCentered"/>
                      </w:pPr>
                    </w:p>
                    <w:p w14:paraId="735841EA" w14:textId="77777777" w:rsidR="008E1EF8" w:rsidRPr="00B33509" w:rsidRDefault="008E1EF8" w:rsidP="00C63EB3">
                      <w:pPr>
                        <w:pStyle w:val="BasicTextCentered"/>
                      </w:pPr>
                      <w:r w:rsidRPr="00B33509">
                        <w:t xml:space="preserve">zur Erlangung des Grades </w:t>
                      </w:r>
                    </w:p>
                    <w:p w14:paraId="1BE5AD3D" w14:textId="77777777" w:rsidR="008E1EF8" w:rsidRPr="00B33509" w:rsidRDefault="008E1EF8" w:rsidP="00C63EB3">
                      <w:pPr>
                        <w:pStyle w:val="BasicTextCentered"/>
                      </w:pPr>
                      <w:r>
                        <w:t xml:space="preserve">Bachelor </w:t>
                      </w:r>
                      <w:proofErr w:type="spellStart"/>
                      <w:r>
                        <w:t>of</w:t>
                      </w:r>
                      <w:proofErr w:type="spellEnd"/>
                      <w:r>
                        <w:t xml:space="preserve"> Science (B. Sc.)</w:t>
                      </w:r>
                    </w:p>
                    <w:p w14:paraId="5533C11F" w14:textId="77777777" w:rsidR="008E1EF8" w:rsidRPr="00B33509" w:rsidRDefault="008E1EF8" w:rsidP="00C63EB3">
                      <w:pPr>
                        <w:pStyle w:val="BasicTextCentered"/>
                      </w:pPr>
                      <w:r w:rsidRPr="00B33509">
                        <w:t xml:space="preserve">im Studiengang </w:t>
                      </w:r>
                    </w:p>
                    <w:p w14:paraId="3D84926F" w14:textId="77777777" w:rsidR="008E1EF8" w:rsidRPr="00B33509" w:rsidRDefault="008E1EF8" w:rsidP="00C63EB3">
                      <w:pPr>
                        <w:pStyle w:val="BasicTextCentered"/>
                      </w:pPr>
                      <w:r w:rsidRPr="00B33509">
                        <w:t>Wirtschaftsinformatik</w:t>
                      </w:r>
                    </w:p>
                  </w:txbxContent>
                </v:textbox>
              </v:shape>
            </w:pict>
          </w:r>
          <w:r w:rsidR="00C63EB3" w:rsidRPr="003C7E2E">
            <w:br w:type="page"/>
          </w:r>
        </w:p>
      </w:sdtContent>
    </w:sdt>
    <w:p w14:paraId="2E79BE63" w14:textId="77777777" w:rsidR="00C63EB3" w:rsidRPr="003C7E2E" w:rsidRDefault="00C63EB3" w:rsidP="00C63EB3">
      <w:pPr>
        <w:pStyle w:val="berschrift1"/>
        <w:numPr>
          <w:ilvl w:val="0"/>
          <w:numId w:val="0"/>
        </w:numPr>
        <w:ind w:left="851" w:hanging="851"/>
      </w:pPr>
      <w:bookmarkStart w:id="1" w:name="_Toc283288934"/>
      <w:commentRangeStart w:id="2"/>
      <w:r w:rsidRPr="003C7E2E">
        <w:lastRenderedPageBreak/>
        <w:t>Zusammenfassung</w:t>
      </w:r>
      <w:bookmarkEnd w:id="1"/>
      <w:commentRangeEnd w:id="2"/>
      <w:r w:rsidR="00DC7F5A">
        <w:rPr>
          <w:rStyle w:val="Kommentarzeichen"/>
          <w:b w:val="0"/>
          <w:kern w:val="0"/>
        </w:rPr>
        <w:commentReference w:id="2"/>
      </w:r>
    </w:p>
    <w:p w14:paraId="0F89B565" w14:textId="77777777" w:rsidR="00C63EB3" w:rsidRPr="003C7E2E" w:rsidRDefault="00161C1F" w:rsidP="00C06DA7">
      <w:pPr>
        <w:pStyle w:val="BasicText"/>
      </w:pPr>
      <w:r>
        <w:t>Im Rahmen</w:t>
      </w:r>
      <w:r w:rsidR="00C63EB3" w:rsidRPr="003C7E2E">
        <w:t xml:space="preserve"> d</w:t>
      </w:r>
      <w:r>
        <w:t>ies</w:t>
      </w:r>
      <w:r w:rsidR="00C63EB3" w:rsidRPr="003C7E2E">
        <w:t xml:space="preserve">er Arbeit </w:t>
      </w:r>
      <w:r w:rsidR="00C06DA7">
        <w:t xml:space="preserve">wurden </w:t>
      </w:r>
      <w:r w:rsidR="00C63EB3" w:rsidRPr="003C7E2E">
        <w:t>die Möglichkeiten der Einblendung von kontextsensitiven Inhalten</w:t>
      </w:r>
      <w:r w:rsidR="00F5218D">
        <w:t xml:space="preserve"> als Lernhilfsmittel</w:t>
      </w:r>
      <w:r w:rsidR="00C63EB3" w:rsidRPr="003C7E2E">
        <w:t xml:space="preserve"> auf einem in das Sichtfeld integrierten Gerät am B</w:t>
      </w:r>
      <w:r w:rsidR="00C06DA7">
        <w:t>eispiel der Google Glass erprobt</w:t>
      </w:r>
      <w:r w:rsidR="000E5792">
        <w:t>. Dafür</w:t>
      </w:r>
      <w:r w:rsidR="00C63EB3" w:rsidRPr="003C7E2E">
        <w:t xml:space="preserve"> </w:t>
      </w:r>
      <w:r w:rsidR="00D00EB3">
        <w:t>wur</w:t>
      </w:r>
      <w:r w:rsidR="00C06DA7">
        <w:t>d</w:t>
      </w:r>
      <w:r w:rsidR="00D00EB3">
        <w:t>e</w:t>
      </w:r>
      <w:r>
        <w:t>n</w:t>
      </w:r>
      <w:r w:rsidR="00C06DA7">
        <w:t xml:space="preserve"> nach Definition von Kontextsensitivität und Erörterung </w:t>
      </w:r>
      <w:r w:rsidR="00D61489">
        <w:t>der verschiedenen Möglichkeiten</w:t>
      </w:r>
      <w:r w:rsidR="00C63EB3" w:rsidRPr="003C7E2E">
        <w:t xml:space="preserve"> </w:t>
      </w:r>
      <w:r w:rsidR="00C06DA7">
        <w:t>das</w:t>
      </w:r>
      <w:r w:rsidR="00C63EB3" w:rsidRPr="003C7E2E">
        <w:t xml:space="preserve"> Ger</w:t>
      </w:r>
      <w:r w:rsidR="000E5792">
        <w:t>ät und die</w:t>
      </w:r>
      <w:r w:rsidR="00C06DA7">
        <w:t xml:space="preserve"> mitgelieferte</w:t>
      </w:r>
      <w:r w:rsidR="00C63EB3" w:rsidRPr="003C7E2E">
        <w:t xml:space="preserve"> Software </w:t>
      </w:r>
      <w:r w:rsidR="00C06DA7">
        <w:t>vorgestell</w:t>
      </w:r>
      <w:r w:rsidR="00C63EB3" w:rsidRPr="003C7E2E">
        <w:t>t</w:t>
      </w:r>
      <w:r w:rsidR="00C06DA7">
        <w:t>.</w:t>
      </w:r>
      <w:r w:rsidR="00C63EB3" w:rsidRPr="003C7E2E">
        <w:t xml:space="preserve"> </w:t>
      </w:r>
    </w:p>
    <w:p w14:paraId="3100A238" w14:textId="77777777"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 xml:space="preserve">weit sich das Medium Google Glass als agierendes Objekt eignet und wo durch </w:t>
      </w:r>
      <w:r w:rsidR="00DD33FB">
        <w:t xml:space="preserve">die </w:t>
      </w:r>
      <w:r w:rsidRPr="003C7E2E">
        <w:t xml:space="preserve">gegebene Hard- und Software eventuelle Grenzen entstehen. </w:t>
      </w:r>
    </w:p>
    <w:p w14:paraId="005C1B39" w14:textId="7777777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688CFF82" w14:textId="77777777" w:rsidR="00C63EB3" w:rsidRPr="003C7E2E" w:rsidRDefault="00C63EB3" w:rsidP="00C63EB3">
      <w:pPr>
        <w:pStyle w:val="BasicText"/>
      </w:pPr>
      <w:r w:rsidRPr="003C7E2E">
        <w:t>Durch diese abschließende Implementation und eine Auswertung der Ergebnisse</w:t>
      </w:r>
      <w:r w:rsidR="00D00EB3">
        <w:t xml:space="preserve"> wu</w:t>
      </w:r>
      <w:r w:rsidR="00ED7BF7">
        <w:t>rd</w:t>
      </w:r>
      <w:r w:rsidR="00D00EB3">
        <w:t>e</w:t>
      </w:r>
      <w:r w:rsidRPr="003C7E2E">
        <w:t xml:space="preserve"> ein erster </w:t>
      </w:r>
      <w:r w:rsidR="00F5218D">
        <w:t xml:space="preserve">erfolgreicher </w:t>
      </w:r>
      <w:r w:rsidRPr="003C7E2E">
        <w:t>Versuch der Einblendung von kontextsensitiven Inhalten</w:t>
      </w:r>
      <w:r w:rsidR="00ED6B18">
        <w:t xml:space="preserve"> durch </w:t>
      </w:r>
      <w:commentRangeStart w:id="3"/>
      <w:proofErr w:type="spellStart"/>
      <w:r w:rsidR="00ED6B18">
        <w:t>Keypoi</w:t>
      </w:r>
      <w:r w:rsidR="00ED6B18">
        <w:t>n</w:t>
      </w:r>
      <w:r w:rsidR="00ED6B18">
        <w:t>terkennung</w:t>
      </w:r>
      <w:commentRangeEnd w:id="3"/>
      <w:proofErr w:type="spellEnd"/>
      <w:r w:rsidR="00161C1F">
        <w:rPr>
          <w:rStyle w:val="Kommentarzeichen"/>
        </w:rPr>
        <w:commentReference w:id="3"/>
      </w:r>
      <w:r w:rsidR="00ED6B18">
        <w:t xml:space="preserve"> und -</w:t>
      </w:r>
      <w:proofErr w:type="spellStart"/>
      <w:r w:rsidR="00ED6B18">
        <w:t>matching</w:t>
      </w:r>
      <w:proofErr w:type="spellEnd"/>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w:t>
      </w:r>
      <w:r w:rsidR="00F5218D">
        <w:t>t</w:t>
      </w:r>
      <w:r w:rsidR="00F5218D">
        <w:t>zung durch Geräte der Augmented Reality.</w:t>
      </w:r>
    </w:p>
    <w:p w14:paraId="0432FD5A" w14:textId="77777777" w:rsidR="00C63EB3" w:rsidRPr="003C7E2E" w:rsidRDefault="00C63EB3" w:rsidP="00C63EB3">
      <w:pPr>
        <w:pStyle w:val="BasicText"/>
      </w:pPr>
    </w:p>
    <w:p w14:paraId="332E2B14" w14:textId="77777777" w:rsidR="00C63EB3" w:rsidRPr="003C7E2E" w:rsidRDefault="00C63EB3" w:rsidP="00C63EB3">
      <w:pPr>
        <w:pStyle w:val="BasicText"/>
      </w:pPr>
    </w:p>
    <w:p w14:paraId="0D377FC0" w14:textId="77777777" w:rsidR="00C63EB3" w:rsidRPr="003C7E2E" w:rsidRDefault="00C63EB3" w:rsidP="00C63EB3">
      <w:pPr>
        <w:pStyle w:val="BasicText"/>
      </w:pPr>
    </w:p>
    <w:p w14:paraId="252CA84B"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3D40F9EC" w14:textId="77777777" w:rsidR="00C63EB3" w:rsidRPr="003C7E2E" w:rsidRDefault="00C63EB3" w:rsidP="00C63EB3">
      <w:pPr>
        <w:pStyle w:val="BasicTextHeading1look-alike"/>
        <w:numPr>
          <w:ilvl w:val="0"/>
          <w:numId w:val="0"/>
        </w:numPr>
      </w:pPr>
      <w:commentRangeStart w:id="4"/>
      <w:r w:rsidRPr="003C7E2E">
        <w:lastRenderedPageBreak/>
        <w:t>Inhaltsverzeichnis</w:t>
      </w:r>
      <w:commentRangeEnd w:id="4"/>
      <w:r w:rsidR="00B74543">
        <w:rPr>
          <w:rStyle w:val="Kommentarzeichen"/>
          <w:b w:val="0"/>
          <w:kern w:val="0"/>
        </w:rPr>
        <w:commentReference w:id="4"/>
      </w:r>
    </w:p>
    <w:p w14:paraId="00C0A0D0" w14:textId="77777777" w:rsidR="00A5794C" w:rsidRDefault="003366BF">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A5794C">
        <w:t>Zusammenfassung</w:t>
      </w:r>
      <w:r w:rsidR="00A5794C">
        <w:tab/>
      </w:r>
      <w:r>
        <w:fldChar w:fldCharType="begin"/>
      </w:r>
      <w:r w:rsidR="00A5794C">
        <w:instrText xml:space="preserve"> PAGEREF _Toc283288934 \h </w:instrText>
      </w:r>
      <w:r>
        <w:fldChar w:fldCharType="separate"/>
      </w:r>
      <w:r w:rsidR="000F4CC7">
        <w:t>II</w:t>
      </w:r>
      <w:r>
        <w:fldChar w:fldCharType="end"/>
      </w:r>
    </w:p>
    <w:p w14:paraId="78E60960" w14:textId="77777777" w:rsidR="00A5794C" w:rsidRDefault="00A5794C">
      <w:pPr>
        <w:pStyle w:val="Verzeichnis1"/>
        <w:rPr>
          <w:rFonts w:asciiTheme="minorHAnsi" w:eastAsiaTheme="minorEastAsia" w:hAnsiTheme="minorHAnsi" w:cstheme="minorBidi"/>
          <w:szCs w:val="24"/>
          <w:lang w:eastAsia="ja-JP"/>
        </w:rPr>
      </w:pPr>
      <w:r>
        <w:t>Abbildungsverzeichnis</w:t>
      </w:r>
      <w:r>
        <w:tab/>
      </w:r>
      <w:r w:rsidR="003366BF">
        <w:fldChar w:fldCharType="begin"/>
      </w:r>
      <w:r>
        <w:instrText xml:space="preserve"> PAGEREF _Toc283288935 \h </w:instrText>
      </w:r>
      <w:r w:rsidR="003366BF">
        <w:fldChar w:fldCharType="separate"/>
      </w:r>
      <w:r w:rsidR="000F4CC7">
        <w:t>IV</w:t>
      </w:r>
      <w:r w:rsidR="003366BF">
        <w:fldChar w:fldCharType="end"/>
      </w:r>
    </w:p>
    <w:p w14:paraId="2C02A276" w14:textId="77777777" w:rsidR="00A5794C" w:rsidRDefault="00A5794C">
      <w:pPr>
        <w:pStyle w:val="Verzeichnis1"/>
        <w:rPr>
          <w:rFonts w:asciiTheme="minorHAnsi" w:eastAsiaTheme="minorEastAsia" w:hAnsiTheme="minorHAnsi" w:cstheme="minorBidi"/>
          <w:szCs w:val="24"/>
          <w:lang w:eastAsia="ja-JP"/>
        </w:rPr>
      </w:pPr>
      <w:r>
        <w:t>Tabellenverzeichnis</w:t>
      </w:r>
      <w:r>
        <w:tab/>
      </w:r>
      <w:r w:rsidR="003366BF">
        <w:fldChar w:fldCharType="begin"/>
      </w:r>
      <w:r>
        <w:instrText xml:space="preserve"> PAGEREF _Toc283288936 \h </w:instrText>
      </w:r>
      <w:r w:rsidR="003366BF">
        <w:fldChar w:fldCharType="separate"/>
      </w:r>
      <w:r w:rsidR="000F4CC7">
        <w:t>V</w:t>
      </w:r>
      <w:r w:rsidR="003366BF">
        <w:fldChar w:fldCharType="end"/>
      </w:r>
    </w:p>
    <w:p w14:paraId="7C1F4E2C" w14:textId="77777777" w:rsidR="00A5794C" w:rsidRDefault="00A5794C">
      <w:pPr>
        <w:pStyle w:val="Verzeichnis1"/>
        <w:rPr>
          <w:rFonts w:asciiTheme="minorHAnsi" w:eastAsiaTheme="minorEastAsia" w:hAnsiTheme="minorHAnsi" w:cstheme="minorBidi"/>
          <w:szCs w:val="24"/>
          <w:lang w:eastAsia="ja-JP"/>
        </w:rPr>
      </w:pPr>
      <w:r>
        <w:t>Codeverzeichnis</w:t>
      </w:r>
      <w:r>
        <w:tab/>
      </w:r>
      <w:r w:rsidR="003366BF">
        <w:fldChar w:fldCharType="begin"/>
      </w:r>
      <w:r>
        <w:instrText xml:space="preserve"> PAGEREF _Toc283288937 \h </w:instrText>
      </w:r>
      <w:r w:rsidR="003366BF">
        <w:fldChar w:fldCharType="separate"/>
      </w:r>
      <w:r w:rsidR="000F4CC7">
        <w:t>VI</w:t>
      </w:r>
      <w:r w:rsidR="003366BF">
        <w:fldChar w:fldCharType="end"/>
      </w:r>
    </w:p>
    <w:p w14:paraId="5806EEDC" w14:textId="77777777" w:rsidR="00A5794C" w:rsidRDefault="00A5794C">
      <w:pPr>
        <w:pStyle w:val="Verzeichnis1"/>
        <w:rPr>
          <w:rFonts w:asciiTheme="minorHAnsi" w:eastAsiaTheme="minorEastAsia" w:hAnsiTheme="minorHAnsi" w:cstheme="minorBidi"/>
          <w:szCs w:val="24"/>
          <w:lang w:eastAsia="ja-JP"/>
        </w:rPr>
      </w:pPr>
      <w:r>
        <w:t>Abkürzungsverzeichnis</w:t>
      </w:r>
      <w:r>
        <w:tab/>
      </w:r>
      <w:r w:rsidR="003366BF">
        <w:fldChar w:fldCharType="begin"/>
      </w:r>
      <w:r>
        <w:instrText xml:space="preserve"> PAGEREF _Toc283288938 \h </w:instrText>
      </w:r>
      <w:r w:rsidR="003366BF">
        <w:fldChar w:fldCharType="separate"/>
      </w:r>
      <w:r w:rsidR="000F4CC7">
        <w:t>VII</w:t>
      </w:r>
      <w:r w:rsidR="003366BF">
        <w:fldChar w:fldCharType="end"/>
      </w:r>
    </w:p>
    <w:p w14:paraId="1D0657F3" w14:textId="77777777" w:rsidR="00A5794C" w:rsidRDefault="00A5794C">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rsidR="003366BF">
        <w:fldChar w:fldCharType="begin"/>
      </w:r>
      <w:r>
        <w:instrText xml:space="preserve"> PAGEREF _Toc283288939 \h </w:instrText>
      </w:r>
      <w:r w:rsidR="003366BF">
        <w:fldChar w:fldCharType="separate"/>
      </w:r>
      <w:r w:rsidR="000F4CC7">
        <w:t>1</w:t>
      </w:r>
      <w:r w:rsidR="003366BF">
        <w:fldChar w:fldCharType="end"/>
      </w:r>
    </w:p>
    <w:p w14:paraId="1768B995" w14:textId="77777777" w:rsidR="00A5794C" w:rsidRDefault="00A5794C">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rsidR="003366BF">
        <w:fldChar w:fldCharType="begin"/>
      </w:r>
      <w:r>
        <w:instrText xml:space="preserve"> PAGEREF _Toc283288940 \h </w:instrText>
      </w:r>
      <w:r w:rsidR="003366BF">
        <w:fldChar w:fldCharType="separate"/>
      </w:r>
      <w:r w:rsidR="000F4CC7">
        <w:t>3</w:t>
      </w:r>
      <w:r w:rsidR="003366BF">
        <w:fldChar w:fldCharType="end"/>
      </w:r>
    </w:p>
    <w:p w14:paraId="27A4345D" w14:textId="77777777" w:rsidR="00A5794C" w:rsidRDefault="00A5794C">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rsidR="003366BF">
        <w:fldChar w:fldCharType="begin"/>
      </w:r>
      <w:r>
        <w:instrText xml:space="preserve"> PAGEREF _Toc283288941 \h </w:instrText>
      </w:r>
      <w:r w:rsidR="003366BF">
        <w:fldChar w:fldCharType="separate"/>
      </w:r>
      <w:r w:rsidR="000F4CC7">
        <w:t>3</w:t>
      </w:r>
      <w:r w:rsidR="003366BF">
        <w:fldChar w:fldCharType="end"/>
      </w:r>
    </w:p>
    <w:p w14:paraId="6179A634" w14:textId="77777777" w:rsidR="00A5794C" w:rsidRDefault="00A5794C">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rsidR="003366BF">
        <w:fldChar w:fldCharType="begin"/>
      </w:r>
      <w:r>
        <w:instrText xml:space="preserve"> PAGEREF _Toc283288942 \h </w:instrText>
      </w:r>
      <w:r w:rsidR="003366BF">
        <w:fldChar w:fldCharType="separate"/>
      </w:r>
      <w:r w:rsidR="000F4CC7">
        <w:t>4</w:t>
      </w:r>
      <w:r w:rsidR="003366BF">
        <w:fldChar w:fldCharType="end"/>
      </w:r>
    </w:p>
    <w:p w14:paraId="12EA119A" w14:textId="77777777" w:rsidR="00A5794C" w:rsidRPr="00DC7F5A" w:rsidRDefault="00A5794C">
      <w:pPr>
        <w:pStyle w:val="Verzeichnis3"/>
        <w:tabs>
          <w:tab w:val="left" w:pos="1429"/>
        </w:tabs>
        <w:rPr>
          <w:rFonts w:asciiTheme="minorHAnsi" w:eastAsiaTheme="minorEastAsia" w:hAnsiTheme="minorHAnsi" w:cstheme="minorBidi"/>
          <w:szCs w:val="24"/>
          <w:lang w:val="en-US" w:eastAsia="ja-JP"/>
        </w:rPr>
      </w:pPr>
      <w:r w:rsidRPr="00DC7F5A">
        <w:rPr>
          <w:lang w:val="en-US"/>
        </w:rPr>
        <w:t>2.2.1</w:t>
      </w:r>
      <w:r w:rsidRPr="00DC7F5A">
        <w:rPr>
          <w:rFonts w:asciiTheme="minorHAnsi" w:eastAsiaTheme="minorEastAsia" w:hAnsiTheme="minorHAnsi" w:cstheme="minorBidi"/>
          <w:szCs w:val="24"/>
          <w:lang w:val="en-US" w:eastAsia="ja-JP"/>
        </w:rPr>
        <w:tab/>
      </w:r>
      <w:r w:rsidRPr="00DC7F5A">
        <w:rPr>
          <w:lang w:val="en-US"/>
        </w:rPr>
        <w:t>QR Codes</w:t>
      </w:r>
      <w:r w:rsidRPr="00DC7F5A">
        <w:rPr>
          <w:lang w:val="en-US"/>
        </w:rPr>
        <w:tab/>
      </w:r>
      <w:r w:rsidR="003366BF">
        <w:fldChar w:fldCharType="begin"/>
      </w:r>
      <w:r w:rsidRPr="00DC7F5A">
        <w:rPr>
          <w:lang w:val="en-US"/>
        </w:rPr>
        <w:instrText xml:space="preserve"> PAGEREF _Toc283288943 \h </w:instrText>
      </w:r>
      <w:r w:rsidR="003366BF">
        <w:fldChar w:fldCharType="separate"/>
      </w:r>
      <w:r w:rsidR="000F4CC7">
        <w:rPr>
          <w:lang w:val="en-US"/>
        </w:rPr>
        <w:t>5</w:t>
      </w:r>
      <w:r w:rsidR="003366BF">
        <w:fldChar w:fldCharType="end"/>
      </w:r>
    </w:p>
    <w:p w14:paraId="38B20C53" w14:textId="77777777" w:rsidR="00A5794C" w:rsidRPr="00DC7F5A" w:rsidRDefault="00A5794C">
      <w:pPr>
        <w:pStyle w:val="Verzeichnis3"/>
        <w:tabs>
          <w:tab w:val="left" w:pos="1429"/>
        </w:tabs>
        <w:rPr>
          <w:rFonts w:asciiTheme="minorHAnsi" w:eastAsiaTheme="minorEastAsia" w:hAnsiTheme="minorHAnsi" w:cstheme="minorBidi"/>
          <w:szCs w:val="24"/>
          <w:lang w:val="en-US" w:eastAsia="ja-JP"/>
        </w:rPr>
      </w:pPr>
      <w:r w:rsidRPr="00DC7F5A">
        <w:rPr>
          <w:lang w:val="en-US"/>
        </w:rPr>
        <w:t>2.2.2</w:t>
      </w:r>
      <w:r w:rsidRPr="00DC7F5A">
        <w:rPr>
          <w:rFonts w:asciiTheme="minorHAnsi" w:eastAsiaTheme="minorEastAsia" w:hAnsiTheme="minorHAnsi" w:cstheme="minorBidi"/>
          <w:szCs w:val="24"/>
          <w:lang w:val="en-US" w:eastAsia="ja-JP"/>
        </w:rPr>
        <w:tab/>
      </w:r>
      <w:r w:rsidRPr="00DC7F5A">
        <w:rPr>
          <w:lang w:val="en-US"/>
        </w:rPr>
        <w:t>Location-Based Services</w:t>
      </w:r>
      <w:r w:rsidRPr="00DC7F5A">
        <w:rPr>
          <w:lang w:val="en-US"/>
        </w:rPr>
        <w:tab/>
      </w:r>
      <w:r w:rsidR="003366BF">
        <w:fldChar w:fldCharType="begin"/>
      </w:r>
      <w:r w:rsidRPr="00DC7F5A">
        <w:rPr>
          <w:lang w:val="en-US"/>
        </w:rPr>
        <w:instrText xml:space="preserve"> PAGEREF _Toc283288944 \h </w:instrText>
      </w:r>
      <w:r w:rsidR="003366BF">
        <w:fldChar w:fldCharType="separate"/>
      </w:r>
      <w:r w:rsidR="000F4CC7">
        <w:rPr>
          <w:lang w:val="en-US"/>
        </w:rPr>
        <w:t>6</w:t>
      </w:r>
      <w:r w:rsidR="003366BF">
        <w:fldChar w:fldCharType="end"/>
      </w:r>
    </w:p>
    <w:p w14:paraId="218F9BA7" w14:textId="77777777" w:rsidR="00A5794C" w:rsidRDefault="00A5794C">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rsidR="003366BF">
        <w:fldChar w:fldCharType="begin"/>
      </w:r>
      <w:r>
        <w:instrText xml:space="preserve"> PAGEREF _Toc283288945 \h </w:instrText>
      </w:r>
      <w:r w:rsidR="003366BF">
        <w:fldChar w:fldCharType="separate"/>
      </w:r>
      <w:r w:rsidR="000F4CC7">
        <w:t>8</w:t>
      </w:r>
      <w:r w:rsidR="003366BF">
        <w:fldChar w:fldCharType="end"/>
      </w:r>
    </w:p>
    <w:p w14:paraId="1D5324CB" w14:textId="77777777" w:rsidR="00A5794C" w:rsidRDefault="00A5794C">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rsidR="003366BF">
        <w:fldChar w:fldCharType="begin"/>
      </w:r>
      <w:r>
        <w:instrText xml:space="preserve"> PAGEREF _Toc283288946 \h </w:instrText>
      </w:r>
      <w:r w:rsidR="003366BF">
        <w:fldChar w:fldCharType="separate"/>
      </w:r>
      <w:r w:rsidR="000F4CC7">
        <w:t>9</w:t>
      </w:r>
      <w:r w:rsidR="003366BF">
        <w:fldChar w:fldCharType="end"/>
      </w:r>
    </w:p>
    <w:p w14:paraId="19B75265" w14:textId="77777777" w:rsidR="00A5794C" w:rsidRDefault="00A5794C">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rsidR="003366BF">
        <w:fldChar w:fldCharType="begin"/>
      </w:r>
      <w:r>
        <w:instrText xml:space="preserve"> PAGEREF _Toc283288947 \h </w:instrText>
      </w:r>
      <w:r w:rsidR="003366BF">
        <w:fldChar w:fldCharType="separate"/>
      </w:r>
      <w:r w:rsidR="000F4CC7">
        <w:t>9</w:t>
      </w:r>
      <w:r w:rsidR="003366BF">
        <w:fldChar w:fldCharType="end"/>
      </w:r>
    </w:p>
    <w:p w14:paraId="28E0AD95" w14:textId="77777777" w:rsidR="00A5794C" w:rsidRDefault="00A5794C">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rsidR="003366BF">
        <w:fldChar w:fldCharType="begin"/>
      </w:r>
      <w:r>
        <w:instrText xml:space="preserve"> PAGEREF _Toc283288948 \h </w:instrText>
      </w:r>
      <w:r w:rsidR="003366BF">
        <w:fldChar w:fldCharType="separate"/>
      </w:r>
      <w:r w:rsidR="000F4CC7">
        <w:t>10</w:t>
      </w:r>
      <w:r w:rsidR="003366BF">
        <w:fldChar w:fldCharType="end"/>
      </w:r>
    </w:p>
    <w:p w14:paraId="4E6FEC25" w14:textId="77777777" w:rsidR="00A5794C" w:rsidRDefault="00A5794C">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rsidR="003366BF">
        <w:fldChar w:fldCharType="begin"/>
      </w:r>
      <w:r>
        <w:instrText xml:space="preserve"> PAGEREF _Toc283288949 \h </w:instrText>
      </w:r>
      <w:r w:rsidR="003366BF">
        <w:fldChar w:fldCharType="separate"/>
      </w:r>
      <w:r w:rsidR="000F4CC7">
        <w:t>10</w:t>
      </w:r>
      <w:r w:rsidR="003366BF">
        <w:fldChar w:fldCharType="end"/>
      </w:r>
    </w:p>
    <w:p w14:paraId="36C31811" w14:textId="77777777" w:rsidR="00A5794C" w:rsidRDefault="00A5794C">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rsidR="003366BF">
        <w:fldChar w:fldCharType="begin"/>
      </w:r>
      <w:r>
        <w:instrText xml:space="preserve"> PAGEREF _Toc283288950 \h </w:instrText>
      </w:r>
      <w:r w:rsidR="003366BF">
        <w:fldChar w:fldCharType="separate"/>
      </w:r>
      <w:r w:rsidR="000F4CC7">
        <w:t>11</w:t>
      </w:r>
      <w:r w:rsidR="003366BF">
        <w:fldChar w:fldCharType="end"/>
      </w:r>
    </w:p>
    <w:p w14:paraId="757F08BB" w14:textId="77777777" w:rsidR="00A5794C" w:rsidRDefault="00A5794C">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rsidR="003366BF">
        <w:fldChar w:fldCharType="begin"/>
      </w:r>
      <w:r>
        <w:instrText xml:space="preserve"> PAGEREF _Toc283288951 \h </w:instrText>
      </w:r>
      <w:r w:rsidR="003366BF">
        <w:fldChar w:fldCharType="separate"/>
      </w:r>
      <w:r w:rsidR="000F4CC7">
        <w:t>13</w:t>
      </w:r>
      <w:r w:rsidR="003366BF">
        <w:fldChar w:fldCharType="end"/>
      </w:r>
    </w:p>
    <w:p w14:paraId="257EF5DB" w14:textId="77777777" w:rsidR="00A5794C" w:rsidRDefault="00A5794C">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rsidR="003366BF">
        <w:fldChar w:fldCharType="begin"/>
      </w:r>
      <w:r>
        <w:instrText xml:space="preserve"> PAGEREF _Toc283288952 \h </w:instrText>
      </w:r>
      <w:r w:rsidR="003366BF">
        <w:fldChar w:fldCharType="separate"/>
      </w:r>
      <w:r w:rsidR="000F4CC7">
        <w:t>13</w:t>
      </w:r>
      <w:r w:rsidR="003366BF">
        <w:fldChar w:fldCharType="end"/>
      </w:r>
    </w:p>
    <w:p w14:paraId="12AA9938" w14:textId="77777777" w:rsidR="00A5794C" w:rsidRDefault="00A5794C">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rsidR="003366BF">
        <w:fldChar w:fldCharType="begin"/>
      </w:r>
      <w:r>
        <w:instrText xml:space="preserve"> PAGEREF _Toc283288953 \h </w:instrText>
      </w:r>
      <w:r w:rsidR="003366BF">
        <w:fldChar w:fldCharType="separate"/>
      </w:r>
      <w:r w:rsidR="000F4CC7">
        <w:t>15</w:t>
      </w:r>
      <w:r w:rsidR="003366BF">
        <w:fldChar w:fldCharType="end"/>
      </w:r>
    </w:p>
    <w:p w14:paraId="35C4B7D6" w14:textId="77777777" w:rsidR="00A5794C" w:rsidRPr="00DC7F5A" w:rsidRDefault="00A5794C">
      <w:pPr>
        <w:pStyle w:val="Verzeichnis3"/>
        <w:tabs>
          <w:tab w:val="left" w:pos="1429"/>
        </w:tabs>
        <w:rPr>
          <w:rFonts w:asciiTheme="minorHAnsi" w:eastAsiaTheme="minorEastAsia" w:hAnsiTheme="minorHAnsi" w:cstheme="minorBidi"/>
          <w:szCs w:val="24"/>
          <w:lang w:val="en-US" w:eastAsia="ja-JP"/>
        </w:rPr>
      </w:pPr>
      <w:r w:rsidRPr="00DC7F5A">
        <w:rPr>
          <w:lang w:val="en-US"/>
        </w:rPr>
        <w:t>4.2.1</w:t>
      </w:r>
      <w:r w:rsidRPr="00DC7F5A">
        <w:rPr>
          <w:rFonts w:asciiTheme="minorHAnsi" w:eastAsiaTheme="minorEastAsia" w:hAnsiTheme="minorHAnsi" w:cstheme="minorBidi"/>
          <w:szCs w:val="24"/>
          <w:lang w:val="en-US" w:eastAsia="ja-JP"/>
        </w:rPr>
        <w:tab/>
      </w:r>
      <w:r w:rsidRPr="00DC7F5A">
        <w:rPr>
          <w:lang w:val="en-US"/>
        </w:rPr>
        <w:t>OpenCV und JavaCPP</w:t>
      </w:r>
      <w:r w:rsidRPr="00DC7F5A">
        <w:rPr>
          <w:lang w:val="en-US"/>
        </w:rPr>
        <w:tab/>
      </w:r>
      <w:r w:rsidR="003366BF">
        <w:fldChar w:fldCharType="begin"/>
      </w:r>
      <w:r w:rsidRPr="00DC7F5A">
        <w:rPr>
          <w:lang w:val="en-US"/>
        </w:rPr>
        <w:instrText xml:space="preserve"> PAGEREF _Toc283288954 \h </w:instrText>
      </w:r>
      <w:r w:rsidR="003366BF">
        <w:fldChar w:fldCharType="separate"/>
      </w:r>
      <w:r w:rsidR="000F4CC7">
        <w:rPr>
          <w:lang w:val="en-US"/>
        </w:rPr>
        <w:t>15</w:t>
      </w:r>
      <w:r w:rsidR="003366BF">
        <w:fldChar w:fldCharType="end"/>
      </w:r>
    </w:p>
    <w:p w14:paraId="56CD52F3" w14:textId="77777777" w:rsidR="00A5794C" w:rsidRPr="00DC7F5A" w:rsidRDefault="00A5794C">
      <w:pPr>
        <w:pStyle w:val="Verzeichnis3"/>
        <w:tabs>
          <w:tab w:val="left" w:pos="1429"/>
        </w:tabs>
        <w:rPr>
          <w:rFonts w:asciiTheme="minorHAnsi" w:eastAsiaTheme="minorEastAsia" w:hAnsiTheme="minorHAnsi" w:cstheme="minorBidi"/>
          <w:szCs w:val="24"/>
          <w:lang w:val="en-US" w:eastAsia="ja-JP"/>
        </w:rPr>
      </w:pPr>
      <w:r w:rsidRPr="00AE536B">
        <w:rPr>
          <w:lang w:val="en-US"/>
        </w:rPr>
        <w:t>4.2.2</w:t>
      </w:r>
      <w:r w:rsidRPr="00DC7F5A">
        <w:rPr>
          <w:rFonts w:asciiTheme="minorHAnsi" w:eastAsiaTheme="minorEastAsia" w:hAnsiTheme="minorHAnsi" w:cstheme="minorBidi"/>
          <w:szCs w:val="24"/>
          <w:lang w:val="en-US" w:eastAsia="ja-JP"/>
        </w:rPr>
        <w:tab/>
      </w:r>
      <w:r w:rsidRPr="00AE536B">
        <w:rPr>
          <w:lang w:val="en-US"/>
        </w:rPr>
        <w:t>SURF und Fast Approximate Nearest Neighbor Matching</w:t>
      </w:r>
      <w:r w:rsidRPr="00DC7F5A">
        <w:rPr>
          <w:lang w:val="en-US"/>
        </w:rPr>
        <w:tab/>
      </w:r>
      <w:r w:rsidR="003366BF">
        <w:fldChar w:fldCharType="begin"/>
      </w:r>
      <w:r w:rsidRPr="00DC7F5A">
        <w:rPr>
          <w:lang w:val="en-US"/>
        </w:rPr>
        <w:instrText xml:space="preserve"> PAGEREF _Toc283288955 \h </w:instrText>
      </w:r>
      <w:r w:rsidR="003366BF">
        <w:fldChar w:fldCharType="separate"/>
      </w:r>
      <w:r w:rsidR="000F4CC7">
        <w:rPr>
          <w:lang w:val="en-US"/>
        </w:rPr>
        <w:t>16</w:t>
      </w:r>
      <w:r w:rsidR="003366BF">
        <w:fldChar w:fldCharType="end"/>
      </w:r>
    </w:p>
    <w:p w14:paraId="1DF415B0" w14:textId="77777777" w:rsidR="00A5794C" w:rsidRDefault="00A5794C">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rsidR="003366BF">
        <w:fldChar w:fldCharType="begin"/>
      </w:r>
      <w:r>
        <w:instrText xml:space="preserve"> PAGEREF _Toc283288956 \h </w:instrText>
      </w:r>
      <w:r w:rsidR="003366BF">
        <w:fldChar w:fldCharType="separate"/>
      </w:r>
      <w:r w:rsidR="000F4CC7">
        <w:t>20</w:t>
      </w:r>
      <w:r w:rsidR="003366BF">
        <w:fldChar w:fldCharType="end"/>
      </w:r>
    </w:p>
    <w:p w14:paraId="37F0B982" w14:textId="77777777" w:rsidR="00A5794C" w:rsidRDefault="00A5794C">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rsidR="003366BF">
        <w:fldChar w:fldCharType="begin"/>
      </w:r>
      <w:r>
        <w:instrText xml:space="preserve"> PAGEREF _Toc283288957 \h </w:instrText>
      </w:r>
      <w:r w:rsidR="003366BF">
        <w:fldChar w:fldCharType="separate"/>
      </w:r>
      <w:r w:rsidR="000F4CC7">
        <w:t>20</w:t>
      </w:r>
      <w:r w:rsidR="003366BF">
        <w:fldChar w:fldCharType="end"/>
      </w:r>
    </w:p>
    <w:p w14:paraId="29098F63" w14:textId="77777777" w:rsidR="00A5794C" w:rsidRDefault="00A5794C">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rsidR="003366BF">
        <w:fldChar w:fldCharType="begin"/>
      </w:r>
      <w:r>
        <w:instrText xml:space="preserve"> PAGEREF _Toc283288958 \h </w:instrText>
      </w:r>
      <w:r w:rsidR="003366BF">
        <w:fldChar w:fldCharType="separate"/>
      </w:r>
      <w:r w:rsidR="000F4CC7">
        <w:t>22</w:t>
      </w:r>
      <w:r w:rsidR="003366BF">
        <w:fldChar w:fldCharType="end"/>
      </w:r>
    </w:p>
    <w:p w14:paraId="6ECE96AA" w14:textId="77777777" w:rsidR="00A5794C" w:rsidRDefault="00A5794C">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rsidR="003366BF">
        <w:fldChar w:fldCharType="begin"/>
      </w:r>
      <w:r>
        <w:instrText xml:space="preserve"> PAGEREF _Toc283288959 \h </w:instrText>
      </w:r>
      <w:r w:rsidR="003366BF">
        <w:fldChar w:fldCharType="separate"/>
      </w:r>
      <w:ins w:id="5" w:author="Uli" w:date="2015-01-20T05:49:00Z">
        <w:r w:rsidR="000F4CC7">
          <w:t>24</w:t>
        </w:r>
      </w:ins>
      <w:del w:id="6" w:author="Uli" w:date="2015-01-20T05:49:00Z">
        <w:r w:rsidR="002C0DC8" w:rsidDel="000F4CC7">
          <w:delText>25</w:delText>
        </w:r>
      </w:del>
      <w:r w:rsidR="003366BF">
        <w:fldChar w:fldCharType="end"/>
      </w:r>
    </w:p>
    <w:p w14:paraId="0676DF76" w14:textId="77777777" w:rsidR="00A5794C" w:rsidRDefault="00A5794C">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rsidR="003366BF">
        <w:fldChar w:fldCharType="begin"/>
      </w:r>
      <w:r>
        <w:instrText xml:space="preserve"> PAGEREF _Toc283288960 \h </w:instrText>
      </w:r>
      <w:r w:rsidR="003366BF">
        <w:fldChar w:fldCharType="separate"/>
      </w:r>
      <w:r w:rsidR="000F4CC7">
        <w:t>25</w:t>
      </w:r>
      <w:r w:rsidR="003366BF">
        <w:fldChar w:fldCharType="end"/>
      </w:r>
    </w:p>
    <w:p w14:paraId="19677455" w14:textId="77777777" w:rsidR="00A5794C" w:rsidRDefault="00A5794C">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rsidR="003366BF">
        <w:fldChar w:fldCharType="begin"/>
      </w:r>
      <w:r>
        <w:instrText xml:space="preserve"> PAGEREF _Toc283288961 \h </w:instrText>
      </w:r>
      <w:r w:rsidR="003366BF">
        <w:fldChar w:fldCharType="separate"/>
      </w:r>
      <w:r w:rsidR="000F4CC7">
        <w:t>27</w:t>
      </w:r>
      <w:r w:rsidR="003366BF">
        <w:fldChar w:fldCharType="end"/>
      </w:r>
    </w:p>
    <w:p w14:paraId="30E698C7" w14:textId="77777777" w:rsidR="00A5794C" w:rsidRDefault="00A5794C">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rsidR="003366BF">
        <w:fldChar w:fldCharType="begin"/>
      </w:r>
      <w:r>
        <w:instrText xml:space="preserve"> PAGEREF _Toc283288962 \h </w:instrText>
      </w:r>
      <w:r w:rsidR="003366BF">
        <w:fldChar w:fldCharType="separate"/>
      </w:r>
      <w:ins w:id="7" w:author="Uli" w:date="2015-01-20T05:49:00Z">
        <w:r w:rsidR="000F4CC7">
          <w:t>28</w:t>
        </w:r>
      </w:ins>
      <w:del w:id="8" w:author="Uli" w:date="2015-01-20T05:49:00Z">
        <w:r w:rsidR="002C0DC8" w:rsidDel="000F4CC7">
          <w:delText>29</w:delText>
        </w:r>
      </w:del>
      <w:r w:rsidR="003366BF">
        <w:fldChar w:fldCharType="end"/>
      </w:r>
    </w:p>
    <w:p w14:paraId="197FD11A" w14:textId="77777777" w:rsidR="00A5794C" w:rsidRDefault="00A5794C">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rsidR="003366BF">
        <w:fldChar w:fldCharType="begin"/>
      </w:r>
      <w:r>
        <w:instrText xml:space="preserve"> PAGEREF _Toc283288963 \h </w:instrText>
      </w:r>
      <w:r w:rsidR="003366BF">
        <w:fldChar w:fldCharType="separate"/>
      </w:r>
      <w:ins w:id="9" w:author="Uli" w:date="2015-01-20T05:49:00Z">
        <w:r w:rsidR="000F4CC7">
          <w:t>31</w:t>
        </w:r>
      </w:ins>
      <w:del w:id="10" w:author="Uli" w:date="2015-01-20T05:49:00Z">
        <w:r w:rsidR="002C0DC8" w:rsidDel="000F4CC7">
          <w:delText>32</w:delText>
        </w:r>
      </w:del>
      <w:r w:rsidR="003366BF">
        <w:fldChar w:fldCharType="end"/>
      </w:r>
    </w:p>
    <w:p w14:paraId="57859EDF" w14:textId="77777777" w:rsidR="00A5794C" w:rsidRDefault="00A5794C">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rsidR="003366BF">
        <w:fldChar w:fldCharType="begin"/>
      </w:r>
      <w:r>
        <w:instrText xml:space="preserve"> PAGEREF _Toc283288964 \h </w:instrText>
      </w:r>
      <w:r w:rsidR="003366BF">
        <w:fldChar w:fldCharType="separate"/>
      </w:r>
      <w:ins w:id="11" w:author="Uli" w:date="2015-01-20T05:49:00Z">
        <w:r w:rsidR="000F4CC7">
          <w:t>31</w:t>
        </w:r>
      </w:ins>
      <w:del w:id="12" w:author="Uli" w:date="2015-01-20T05:49:00Z">
        <w:r w:rsidR="002C0DC8" w:rsidDel="000F4CC7">
          <w:delText>32</w:delText>
        </w:r>
      </w:del>
      <w:r w:rsidR="003366BF">
        <w:fldChar w:fldCharType="end"/>
      </w:r>
    </w:p>
    <w:p w14:paraId="3C2CB557" w14:textId="77777777" w:rsidR="00A5794C" w:rsidRDefault="00A5794C">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rsidR="003366BF">
        <w:fldChar w:fldCharType="begin"/>
      </w:r>
      <w:r>
        <w:instrText xml:space="preserve"> PAGEREF _Toc283288965 \h </w:instrText>
      </w:r>
      <w:r w:rsidR="003366BF">
        <w:fldChar w:fldCharType="separate"/>
      </w:r>
      <w:ins w:id="13" w:author="Uli" w:date="2015-01-20T05:49:00Z">
        <w:r w:rsidR="000F4CC7">
          <w:t>32</w:t>
        </w:r>
      </w:ins>
      <w:del w:id="14" w:author="Uli" w:date="2015-01-20T05:49:00Z">
        <w:r w:rsidR="002C0DC8" w:rsidDel="000F4CC7">
          <w:delText>33</w:delText>
        </w:r>
      </w:del>
      <w:r w:rsidR="003366BF">
        <w:fldChar w:fldCharType="end"/>
      </w:r>
    </w:p>
    <w:p w14:paraId="1A35ACC4" w14:textId="77777777" w:rsidR="00A5794C" w:rsidRDefault="00A5794C">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rsidR="003366BF">
        <w:fldChar w:fldCharType="begin"/>
      </w:r>
      <w:r>
        <w:instrText xml:space="preserve"> PAGEREF _Toc283288966 \h </w:instrText>
      </w:r>
      <w:r w:rsidR="003366BF">
        <w:fldChar w:fldCharType="separate"/>
      </w:r>
      <w:ins w:id="15" w:author="Uli" w:date="2015-01-20T05:49:00Z">
        <w:r w:rsidR="000F4CC7">
          <w:t>37</w:t>
        </w:r>
      </w:ins>
      <w:del w:id="16" w:author="Uli" w:date="2015-01-20T05:49:00Z">
        <w:r w:rsidR="002C0DC8" w:rsidDel="000F4CC7">
          <w:delText>38</w:delText>
        </w:r>
      </w:del>
      <w:r w:rsidR="003366BF">
        <w:fldChar w:fldCharType="end"/>
      </w:r>
    </w:p>
    <w:p w14:paraId="18318CBC" w14:textId="77777777" w:rsidR="00A5794C" w:rsidRDefault="00A5794C">
      <w:pPr>
        <w:pStyle w:val="Verzeichnis1"/>
        <w:rPr>
          <w:rFonts w:asciiTheme="minorHAnsi" w:eastAsiaTheme="minorEastAsia" w:hAnsiTheme="minorHAnsi" w:cstheme="minorBidi"/>
          <w:szCs w:val="24"/>
          <w:lang w:eastAsia="ja-JP"/>
        </w:rPr>
      </w:pPr>
      <w:r w:rsidRPr="00DC7F5A">
        <w:t>Literaturverzeichnis</w:t>
      </w:r>
      <w:r>
        <w:tab/>
      </w:r>
      <w:r w:rsidR="003366BF">
        <w:fldChar w:fldCharType="begin"/>
      </w:r>
      <w:r>
        <w:instrText xml:space="preserve"> PAGEREF _Toc283288967 \h </w:instrText>
      </w:r>
      <w:r w:rsidR="003366BF">
        <w:fldChar w:fldCharType="separate"/>
      </w:r>
      <w:ins w:id="17" w:author="Uli" w:date="2015-01-20T05:49:00Z">
        <w:r w:rsidR="000F4CC7">
          <w:t>39</w:t>
        </w:r>
      </w:ins>
      <w:del w:id="18" w:author="Uli" w:date="2015-01-20T05:49:00Z">
        <w:r w:rsidR="002C0DC8" w:rsidDel="000F4CC7">
          <w:delText>40</w:delText>
        </w:r>
      </w:del>
      <w:r w:rsidR="003366BF">
        <w:fldChar w:fldCharType="end"/>
      </w:r>
    </w:p>
    <w:p w14:paraId="3FF0BE3F" w14:textId="77777777" w:rsidR="00C63EB3" w:rsidRPr="003C7E2E" w:rsidRDefault="003366BF" w:rsidP="00DF4603">
      <w:pPr>
        <w:pStyle w:val="Verzeichnis2"/>
        <w:tabs>
          <w:tab w:val="left" w:pos="684"/>
        </w:tabs>
      </w:pPr>
      <w:r w:rsidRPr="003C7E2E">
        <w:fldChar w:fldCharType="end"/>
      </w:r>
    </w:p>
    <w:p w14:paraId="11BF4856" w14:textId="77777777" w:rsidR="00C63EB3" w:rsidRPr="003C7E2E" w:rsidRDefault="00C63EB3" w:rsidP="00C63EB3">
      <w:pPr>
        <w:pStyle w:val="berschrift1"/>
        <w:numPr>
          <w:ilvl w:val="0"/>
          <w:numId w:val="0"/>
        </w:numPr>
      </w:pPr>
      <w:bookmarkStart w:id="19" w:name="_Toc283288935"/>
      <w:r w:rsidRPr="003C7E2E">
        <w:lastRenderedPageBreak/>
        <w:t>Abbildungsverzeichnis</w:t>
      </w:r>
      <w:bookmarkEnd w:id="19"/>
    </w:p>
    <w:bookmarkStart w:id="20" w:name="AbbildungsVerzGesamt"/>
    <w:p w14:paraId="7246CFB9" w14:textId="77777777" w:rsidR="00A5794C" w:rsidRDefault="003366BF">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A5794C">
        <w:rPr>
          <w:noProof/>
        </w:rPr>
        <w:t>Abb. 2.1</w:t>
      </w:r>
      <w:r w:rsidR="00A5794C">
        <w:rPr>
          <w:rFonts w:asciiTheme="minorHAnsi" w:eastAsiaTheme="minorEastAsia" w:hAnsiTheme="minorHAnsi" w:cstheme="minorBidi"/>
          <w:noProof/>
          <w:szCs w:val="24"/>
          <w:lang w:eastAsia="ja-JP"/>
        </w:rPr>
        <w:tab/>
      </w:r>
      <w:r w:rsidR="00A5794C" w:rsidRPr="00F3768E">
        <w:rPr>
          <w:noProof/>
        </w:rPr>
        <w:t>QR Code für den Titel dieser Arbeit</w:t>
      </w:r>
      <w:r w:rsidR="00A5794C">
        <w:rPr>
          <w:noProof/>
        </w:rPr>
        <w:tab/>
      </w:r>
      <w:r>
        <w:rPr>
          <w:noProof/>
        </w:rPr>
        <w:fldChar w:fldCharType="begin"/>
      </w:r>
      <w:r w:rsidR="00A5794C">
        <w:rPr>
          <w:noProof/>
        </w:rPr>
        <w:instrText xml:space="preserve"> PAGEREF _Toc283288968 \h </w:instrText>
      </w:r>
      <w:r>
        <w:rPr>
          <w:noProof/>
        </w:rPr>
      </w:r>
      <w:r>
        <w:rPr>
          <w:noProof/>
        </w:rPr>
        <w:fldChar w:fldCharType="separate"/>
      </w:r>
      <w:r w:rsidR="000F4CC7">
        <w:rPr>
          <w:noProof/>
        </w:rPr>
        <w:t>6</w:t>
      </w:r>
      <w:r>
        <w:rPr>
          <w:noProof/>
        </w:rPr>
        <w:fldChar w:fldCharType="end"/>
      </w:r>
    </w:p>
    <w:p w14:paraId="219BED29"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F3768E">
        <w:rPr>
          <w:noProof/>
        </w:rPr>
        <w:t>Foursquare auf iOS 8.1.1</w:t>
      </w:r>
      <w:r>
        <w:rPr>
          <w:noProof/>
        </w:rPr>
        <w:tab/>
      </w:r>
      <w:r w:rsidR="003366BF">
        <w:rPr>
          <w:noProof/>
        </w:rPr>
        <w:fldChar w:fldCharType="begin"/>
      </w:r>
      <w:r>
        <w:rPr>
          <w:noProof/>
        </w:rPr>
        <w:instrText xml:space="preserve"> PAGEREF _Toc283288969 \h </w:instrText>
      </w:r>
      <w:r w:rsidR="003366BF">
        <w:rPr>
          <w:noProof/>
        </w:rPr>
      </w:r>
      <w:r w:rsidR="003366BF">
        <w:rPr>
          <w:noProof/>
        </w:rPr>
        <w:fldChar w:fldCharType="separate"/>
      </w:r>
      <w:r w:rsidR="000F4CC7">
        <w:rPr>
          <w:noProof/>
        </w:rPr>
        <w:t>7</w:t>
      </w:r>
      <w:r w:rsidR="003366BF">
        <w:rPr>
          <w:noProof/>
        </w:rPr>
        <w:fldChar w:fldCharType="end"/>
      </w:r>
    </w:p>
    <w:p w14:paraId="75E60898"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F3768E">
        <w:rPr>
          <w:noProof/>
        </w:rPr>
        <w:t>Beschriftete Google Glass</w:t>
      </w:r>
      <w:r>
        <w:rPr>
          <w:noProof/>
        </w:rPr>
        <w:tab/>
      </w:r>
      <w:r w:rsidR="003366BF">
        <w:rPr>
          <w:noProof/>
        </w:rPr>
        <w:fldChar w:fldCharType="begin"/>
      </w:r>
      <w:r>
        <w:rPr>
          <w:noProof/>
        </w:rPr>
        <w:instrText xml:space="preserve"> PAGEREF _Toc283288970 \h </w:instrText>
      </w:r>
      <w:r w:rsidR="003366BF">
        <w:rPr>
          <w:noProof/>
        </w:rPr>
      </w:r>
      <w:r w:rsidR="003366BF">
        <w:rPr>
          <w:noProof/>
        </w:rPr>
        <w:fldChar w:fldCharType="separate"/>
      </w:r>
      <w:r w:rsidR="000F4CC7">
        <w:rPr>
          <w:noProof/>
        </w:rPr>
        <w:t>10</w:t>
      </w:r>
      <w:r w:rsidR="003366BF">
        <w:rPr>
          <w:noProof/>
        </w:rPr>
        <w:fldChar w:fldCharType="end"/>
      </w:r>
    </w:p>
    <w:p w14:paraId="14E4B318"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F3768E">
        <w:rPr>
          <w:noProof/>
        </w:rPr>
        <w:t>Darstellung der Funktionsweise der kontextsensitiven Applikation</w:t>
      </w:r>
      <w:r>
        <w:rPr>
          <w:noProof/>
        </w:rPr>
        <w:tab/>
      </w:r>
      <w:r w:rsidR="003366BF">
        <w:rPr>
          <w:noProof/>
        </w:rPr>
        <w:fldChar w:fldCharType="begin"/>
      </w:r>
      <w:r>
        <w:rPr>
          <w:noProof/>
        </w:rPr>
        <w:instrText xml:space="preserve"> PAGEREF _Toc283288971 \h </w:instrText>
      </w:r>
      <w:r w:rsidR="003366BF">
        <w:rPr>
          <w:noProof/>
        </w:rPr>
      </w:r>
      <w:r w:rsidR="003366BF">
        <w:rPr>
          <w:noProof/>
        </w:rPr>
        <w:fldChar w:fldCharType="separate"/>
      </w:r>
      <w:r w:rsidR="000F4CC7">
        <w:rPr>
          <w:noProof/>
        </w:rPr>
        <w:t>13</w:t>
      </w:r>
      <w:r w:rsidR="003366BF">
        <w:rPr>
          <w:noProof/>
        </w:rPr>
        <w:fldChar w:fldCharType="end"/>
      </w:r>
    </w:p>
    <w:p w14:paraId="24B76D92"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F3768E">
        <w:rPr>
          <w:noProof/>
        </w:rPr>
        <w:t>SURF-Keypointerkennung auf einem Logo</w:t>
      </w:r>
      <w:r>
        <w:rPr>
          <w:noProof/>
        </w:rPr>
        <w:tab/>
      </w:r>
      <w:r w:rsidR="003366BF">
        <w:rPr>
          <w:noProof/>
        </w:rPr>
        <w:fldChar w:fldCharType="begin"/>
      </w:r>
      <w:r>
        <w:rPr>
          <w:noProof/>
        </w:rPr>
        <w:instrText xml:space="preserve"> PAGEREF _Toc283288972 \h </w:instrText>
      </w:r>
      <w:r w:rsidR="003366BF">
        <w:rPr>
          <w:noProof/>
        </w:rPr>
      </w:r>
      <w:r w:rsidR="003366BF">
        <w:rPr>
          <w:noProof/>
        </w:rPr>
        <w:fldChar w:fldCharType="separate"/>
      </w:r>
      <w:r w:rsidR="000F4CC7">
        <w:rPr>
          <w:noProof/>
        </w:rPr>
        <w:t>16</w:t>
      </w:r>
      <w:r w:rsidR="003366BF">
        <w:rPr>
          <w:noProof/>
        </w:rPr>
        <w:fldChar w:fldCharType="end"/>
      </w:r>
    </w:p>
    <w:p w14:paraId="2BF34951"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F3768E">
        <w:rPr>
          <w:noProof/>
        </w:rPr>
        <w:t>SURF-Keypointerkennung auf einem Foto</w:t>
      </w:r>
      <w:r>
        <w:rPr>
          <w:noProof/>
        </w:rPr>
        <w:tab/>
      </w:r>
      <w:r w:rsidR="003366BF">
        <w:rPr>
          <w:noProof/>
        </w:rPr>
        <w:fldChar w:fldCharType="begin"/>
      </w:r>
      <w:r>
        <w:rPr>
          <w:noProof/>
        </w:rPr>
        <w:instrText xml:space="preserve"> PAGEREF _Toc283288973 \h </w:instrText>
      </w:r>
      <w:r w:rsidR="003366BF">
        <w:rPr>
          <w:noProof/>
        </w:rPr>
      </w:r>
      <w:r w:rsidR="003366BF">
        <w:rPr>
          <w:noProof/>
        </w:rPr>
        <w:fldChar w:fldCharType="separate"/>
      </w:r>
      <w:r w:rsidR="000F4CC7">
        <w:rPr>
          <w:noProof/>
        </w:rPr>
        <w:t>17</w:t>
      </w:r>
      <w:r w:rsidR="003366BF">
        <w:rPr>
          <w:noProof/>
        </w:rPr>
        <w:fldChar w:fldCharType="end"/>
      </w:r>
    </w:p>
    <w:p w14:paraId="2F5062A5"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F3768E">
        <w:rPr>
          <w:noProof/>
        </w:rPr>
        <w:t>Nearest Neighbor Matching der beiden Bilder</w:t>
      </w:r>
      <w:r>
        <w:rPr>
          <w:noProof/>
        </w:rPr>
        <w:tab/>
      </w:r>
      <w:r w:rsidR="003366BF">
        <w:rPr>
          <w:noProof/>
        </w:rPr>
        <w:fldChar w:fldCharType="begin"/>
      </w:r>
      <w:r>
        <w:rPr>
          <w:noProof/>
        </w:rPr>
        <w:instrText xml:space="preserve"> PAGEREF _Toc283288974 \h </w:instrText>
      </w:r>
      <w:r w:rsidR="003366BF">
        <w:rPr>
          <w:noProof/>
        </w:rPr>
      </w:r>
      <w:r w:rsidR="003366BF">
        <w:rPr>
          <w:noProof/>
        </w:rPr>
        <w:fldChar w:fldCharType="separate"/>
      </w:r>
      <w:r w:rsidR="000F4CC7">
        <w:rPr>
          <w:noProof/>
        </w:rPr>
        <w:t>18</w:t>
      </w:r>
      <w:r w:rsidR="003366BF">
        <w:rPr>
          <w:noProof/>
        </w:rPr>
        <w:fldChar w:fldCharType="end"/>
      </w:r>
    </w:p>
    <w:p w14:paraId="39E532F4"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F3768E">
        <w:rPr>
          <w:noProof/>
        </w:rPr>
        <w:t>Filterung des Matchings</w:t>
      </w:r>
      <w:r>
        <w:rPr>
          <w:noProof/>
        </w:rPr>
        <w:tab/>
      </w:r>
      <w:r w:rsidR="003366BF">
        <w:rPr>
          <w:noProof/>
        </w:rPr>
        <w:fldChar w:fldCharType="begin"/>
      </w:r>
      <w:r>
        <w:rPr>
          <w:noProof/>
        </w:rPr>
        <w:instrText xml:space="preserve"> PAGEREF _Toc283288975 \h </w:instrText>
      </w:r>
      <w:r w:rsidR="003366BF">
        <w:rPr>
          <w:noProof/>
        </w:rPr>
      </w:r>
      <w:r w:rsidR="003366BF">
        <w:rPr>
          <w:noProof/>
        </w:rPr>
        <w:fldChar w:fldCharType="separate"/>
      </w:r>
      <w:r w:rsidR="000F4CC7">
        <w:rPr>
          <w:noProof/>
        </w:rPr>
        <w:t>18</w:t>
      </w:r>
      <w:r w:rsidR="003366BF">
        <w:rPr>
          <w:noProof/>
        </w:rPr>
        <w:fldChar w:fldCharType="end"/>
      </w:r>
    </w:p>
    <w:p w14:paraId="28E07A68"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F3768E">
        <w:rPr>
          <w:noProof/>
        </w:rPr>
        <w:t>UML-Darstellung des Glass Clients</w:t>
      </w:r>
      <w:r>
        <w:rPr>
          <w:noProof/>
        </w:rPr>
        <w:tab/>
      </w:r>
      <w:r w:rsidR="003366BF">
        <w:rPr>
          <w:noProof/>
        </w:rPr>
        <w:fldChar w:fldCharType="begin"/>
      </w:r>
      <w:r>
        <w:rPr>
          <w:noProof/>
        </w:rPr>
        <w:instrText xml:space="preserve"> PAGEREF _Toc283288976 \h </w:instrText>
      </w:r>
      <w:r w:rsidR="003366BF">
        <w:rPr>
          <w:noProof/>
        </w:rPr>
      </w:r>
      <w:r w:rsidR="003366BF">
        <w:rPr>
          <w:noProof/>
        </w:rPr>
        <w:fldChar w:fldCharType="separate"/>
      </w:r>
      <w:r w:rsidR="000F4CC7">
        <w:rPr>
          <w:noProof/>
        </w:rPr>
        <w:t>22</w:t>
      </w:r>
      <w:r w:rsidR="003366BF">
        <w:rPr>
          <w:noProof/>
        </w:rPr>
        <w:fldChar w:fldCharType="end"/>
      </w:r>
    </w:p>
    <w:p w14:paraId="46C4B15C"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F3768E">
        <w:rPr>
          <w:noProof/>
        </w:rPr>
        <w:t>UML-Darstellung des OCV Servers</w:t>
      </w:r>
      <w:r>
        <w:rPr>
          <w:noProof/>
        </w:rPr>
        <w:tab/>
      </w:r>
      <w:r w:rsidR="003366BF">
        <w:rPr>
          <w:noProof/>
        </w:rPr>
        <w:fldChar w:fldCharType="begin"/>
      </w:r>
      <w:r>
        <w:rPr>
          <w:noProof/>
        </w:rPr>
        <w:instrText xml:space="preserve"> PAGEREF _Toc283288977 \h </w:instrText>
      </w:r>
      <w:r w:rsidR="003366BF">
        <w:rPr>
          <w:noProof/>
        </w:rPr>
      </w:r>
      <w:r w:rsidR="003366BF">
        <w:rPr>
          <w:noProof/>
        </w:rPr>
        <w:fldChar w:fldCharType="separate"/>
      </w:r>
      <w:ins w:id="21" w:author="Uli" w:date="2015-01-20T05:49:00Z">
        <w:r w:rsidR="000F4CC7">
          <w:rPr>
            <w:noProof/>
          </w:rPr>
          <w:t>24</w:t>
        </w:r>
      </w:ins>
      <w:del w:id="22" w:author="Uli" w:date="2015-01-20T05:49:00Z">
        <w:r w:rsidR="002C0DC8" w:rsidDel="000F4CC7">
          <w:rPr>
            <w:noProof/>
          </w:rPr>
          <w:delText>25</w:delText>
        </w:r>
      </w:del>
      <w:r w:rsidR="003366BF">
        <w:rPr>
          <w:noProof/>
        </w:rPr>
        <w:fldChar w:fldCharType="end"/>
      </w:r>
    </w:p>
    <w:p w14:paraId="02D4FE80"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F3768E">
        <w:rPr>
          <w:noProof/>
        </w:rPr>
        <w:t>Ein Bild mit hoher Fehleranfälligkeit</w:t>
      </w:r>
      <w:r>
        <w:rPr>
          <w:noProof/>
        </w:rPr>
        <w:tab/>
      </w:r>
      <w:r w:rsidR="003366BF">
        <w:rPr>
          <w:noProof/>
        </w:rPr>
        <w:fldChar w:fldCharType="begin"/>
      </w:r>
      <w:r>
        <w:rPr>
          <w:noProof/>
        </w:rPr>
        <w:instrText xml:space="preserve"> PAGEREF _Toc283288978 \h </w:instrText>
      </w:r>
      <w:r w:rsidR="003366BF">
        <w:rPr>
          <w:noProof/>
        </w:rPr>
      </w:r>
      <w:r w:rsidR="003366BF">
        <w:rPr>
          <w:noProof/>
        </w:rPr>
        <w:fldChar w:fldCharType="separate"/>
      </w:r>
      <w:ins w:id="23" w:author="Uli" w:date="2015-01-20T05:49:00Z">
        <w:r w:rsidR="000F4CC7">
          <w:rPr>
            <w:noProof/>
          </w:rPr>
          <w:t>29</w:t>
        </w:r>
      </w:ins>
      <w:del w:id="24" w:author="Uli" w:date="2015-01-20T05:49:00Z">
        <w:r w:rsidR="002C0DC8" w:rsidDel="000F4CC7">
          <w:rPr>
            <w:noProof/>
          </w:rPr>
          <w:delText>30</w:delText>
        </w:r>
      </w:del>
      <w:r w:rsidR="003366BF">
        <w:rPr>
          <w:noProof/>
        </w:rPr>
        <w:fldChar w:fldCharType="end"/>
      </w:r>
    </w:p>
    <w:p w14:paraId="40343371"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F3768E">
        <w:rPr>
          <w:noProof/>
        </w:rPr>
        <w:t>Die Bilder der auf dem Server hinterlegten Objekte</w:t>
      </w:r>
      <w:r>
        <w:rPr>
          <w:noProof/>
        </w:rPr>
        <w:tab/>
      </w:r>
      <w:r w:rsidR="003366BF">
        <w:rPr>
          <w:noProof/>
        </w:rPr>
        <w:fldChar w:fldCharType="begin"/>
      </w:r>
      <w:r>
        <w:rPr>
          <w:noProof/>
        </w:rPr>
        <w:instrText xml:space="preserve"> PAGEREF _Toc283288979 \h </w:instrText>
      </w:r>
      <w:r w:rsidR="003366BF">
        <w:rPr>
          <w:noProof/>
        </w:rPr>
      </w:r>
      <w:r w:rsidR="003366BF">
        <w:rPr>
          <w:noProof/>
        </w:rPr>
        <w:fldChar w:fldCharType="separate"/>
      </w:r>
      <w:ins w:id="25" w:author="Uli" w:date="2015-01-20T05:49:00Z">
        <w:r w:rsidR="000F4CC7">
          <w:rPr>
            <w:noProof/>
          </w:rPr>
          <w:t>31</w:t>
        </w:r>
      </w:ins>
      <w:del w:id="26" w:author="Uli" w:date="2015-01-20T05:49:00Z">
        <w:r w:rsidR="002C0DC8" w:rsidDel="000F4CC7">
          <w:rPr>
            <w:noProof/>
          </w:rPr>
          <w:delText>32</w:delText>
        </w:r>
      </w:del>
      <w:r w:rsidR="003366BF">
        <w:rPr>
          <w:noProof/>
        </w:rPr>
        <w:fldChar w:fldCharType="end"/>
      </w:r>
    </w:p>
    <w:p w14:paraId="2DA63FB6"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F3768E">
        <w:rPr>
          <w:noProof/>
        </w:rPr>
        <w:t>Der Startbildschirm der Google Glass</w:t>
      </w:r>
      <w:r>
        <w:rPr>
          <w:noProof/>
        </w:rPr>
        <w:tab/>
      </w:r>
      <w:r w:rsidR="003366BF">
        <w:rPr>
          <w:noProof/>
        </w:rPr>
        <w:fldChar w:fldCharType="begin"/>
      </w:r>
      <w:r>
        <w:rPr>
          <w:noProof/>
        </w:rPr>
        <w:instrText xml:space="preserve"> PAGEREF _Toc283288980 \h </w:instrText>
      </w:r>
      <w:r w:rsidR="003366BF">
        <w:rPr>
          <w:noProof/>
        </w:rPr>
      </w:r>
      <w:r w:rsidR="003366BF">
        <w:rPr>
          <w:noProof/>
        </w:rPr>
        <w:fldChar w:fldCharType="separate"/>
      </w:r>
      <w:ins w:id="27" w:author="Uli" w:date="2015-01-20T05:49:00Z">
        <w:r w:rsidR="000F4CC7">
          <w:rPr>
            <w:noProof/>
          </w:rPr>
          <w:t>32</w:t>
        </w:r>
      </w:ins>
      <w:del w:id="28" w:author="Uli" w:date="2015-01-20T05:49:00Z">
        <w:r w:rsidR="002C0DC8" w:rsidDel="000F4CC7">
          <w:rPr>
            <w:noProof/>
          </w:rPr>
          <w:delText>33</w:delText>
        </w:r>
      </w:del>
      <w:r w:rsidR="003366BF">
        <w:rPr>
          <w:noProof/>
        </w:rPr>
        <w:fldChar w:fldCharType="end"/>
      </w:r>
    </w:p>
    <w:p w14:paraId="5DE6E270"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F3768E">
        <w:rPr>
          <w:noProof/>
        </w:rPr>
        <w:t>Die beiden Startmöglichkeiten der Applikation</w:t>
      </w:r>
      <w:r>
        <w:rPr>
          <w:noProof/>
        </w:rPr>
        <w:tab/>
      </w:r>
      <w:r w:rsidR="003366BF">
        <w:rPr>
          <w:noProof/>
        </w:rPr>
        <w:fldChar w:fldCharType="begin"/>
      </w:r>
      <w:r>
        <w:rPr>
          <w:noProof/>
        </w:rPr>
        <w:instrText xml:space="preserve"> PAGEREF _Toc283288981 \h </w:instrText>
      </w:r>
      <w:r w:rsidR="003366BF">
        <w:rPr>
          <w:noProof/>
        </w:rPr>
      </w:r>
      <w:r w:rsidR="003366BF">
        <w:rPr>
          <w:noProof/>
        </w:rPr>
        <w:fldChar w:fldCharType="separate"/>
      </w:r>
      <w:ins w:id="29" w:author="Uli" w:date="2015-01-20T05:49:00Z">
        <w:r w:rsidR="000F4CC7">
          <w:rPr>
            <w:noProof/>
          </w:rPr>
          <w:t>33</w:t>
        </w:r>
      </w:ins>
      <w:del w:id="30" w:author="Uli" w:date="2015-01-20T05:49:00Z">
        <w:r w:rsidR="002C0DC8" w:rsidDel="000F4CC7">
          <w:rPr>
            <w:noProof/>
          </w:rPr>
          <w:delText>34</w:delText>
        </w:r>
      </w:del>
      <w:r w:rsidR="003366BF">
        <w:rPr>
          <w:noProof/>
        </w:rPr>
        <w:fldChar w:fldCharType="end"/>
      </w:r>
    </w:p>
    <w:p w14:paraId="7D89BACD"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F3768E">
        <w:rPr>
          <w:noProof/>
        </w:rPr>
        <w:t>Der Standardbildschirm der Applikation</w:t>
      </w:r>
      <w:r>
        <w:rPr>
          <w:noProof/>
        </w:rPr>
        <w:tab/>
      </w:r>
      <w:r w:rsidR="003366BF">
        <w:rPr>
          <w:noProof/>
        </w:rPr>
        <w:fldChar w:fldCharType="begin"/>
      </w:r>
      <w:r>
        <w:rPr>
          <w:noProof/>
        </w:rPr>
        <w:instrText xml:space="preserve"> PAGEREF _Toc283288982 \h </w:instrText>
      </w:r>
      <w:r w:rsidR="003366BF">
        <w:rPr>
          <w:noProof/>
        </w:rPr>
      </w:r>
      <w:r w:rsidR="003366BF">
        <w:rPr>
          <w:noProof/>
        </w:rPr>
        <w:fldChar w:fldCharType="separate"/>
      </w:r>
      <w:ins w:id="31" w:author="Uli" w:date="2015-01-20T05:49:00Z">
        <w:r w:rsidR="000F4CC7">
          <w:rPr>
            <w:noProof/>
          </w:rPr>
          <w:t>33</w:t>
        </w:r>
      </w:ins>
      <w:del w:id="32" w:author="Uli" w:date="2015-01-20T05:49:00Z">
        <w:r w:rsidR="002C0DC8" w:rsidDel="000F4CC7">
          <w:rPr>
            <w:noProof/>
          </w:rPr>
          <w:delText>34</w:delText>
        </w:r>
      </w:del>
      <w:r w:rsidR="003366BF">
        <w:rPr>
          <w:noProof/>
        </w:rPr>
        <w:fldChar w:fldCharType="end"/>
      </w:r>
    </w:p>
    <w:p w14:paraId="27D03BB1"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F3768E">
        <w:rPr>
          <w:noProof/>
        </w:rPr>
        <w:t>Bestätigung des Fotografierbefehls</w:t>
      </w:r>
      <w:r>
        <w:rPr>
          <w:noProof/>
        </w:rPr>
        <w:tab/>
      </w:r>
      <w:r w:rsidR="003366BF">
        <w:rPr>
          <w:noProof/>
        </w:rPr>
        <w:fldChar w:fldCharType="begin"/>
      </w:r>
      <w:r>
        <w:rPr>
          <w:noProof/>
        </w:rPr>
        <w:instrText xml:space="preserve"> PAGEREF _Toc283288983 \h </w:instrText>
      </w:r>
      <w:r w:rsidR="003366BF">
        <w:rPr>
          <w:noProof/>
        </w:rPr>
      </w:r>
      <w:r w:rsidR="003366BF">
        <w:rPr>
          <w:noProof/>
        </w:rPr>
        <w:fldChar w:fldCharType="separate"/>
      </w:r>
      <w:ins w:id="33" w:author="Uli" w:date="2015-01-20T05:49:00Z">
        <w:r w:rsidR="000F4CC7">
          <w:rPr>
            <w:noProof/>
          </w:rPr>
          <w:t>34</w:t>
        </w:r>
      </w:ins>
      <w:del w:id="34" w:author="Uli" w:date="2015-01-20T05:49:00Z">
        <w:r w:rsidR="002C0DC8" w:rsidDel="000F4CC7">
          <w:rPr>
            <w:noProof/>
          </w:rPr>
          <w:delText>35</w:delText>
        </w:r>
      </w:del>
      <w:r w:rsidR="003366BF">
        <w:rPr>
          <w:noProof/>
        </w:rPr>
        <w:fldChar w:fldCharType="end"/>
      </w:r>
    </w:p>
    <w:p w14:paraId="7A8EBA75"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F3768E">
        <w:rPr>
          <w:noProof/>
        </w:rPr>
        <w:t>Vorschaubild mit Akzeptanzanfrage</w:t>
      </w:r>
      <w:r>
        <w:rPr>
          <w:noProof/>
        </w:rPr>
        <w:tab/>
      </w:r>
      <w:r w:rsidR="003366BF">
        <w:rPr>
          <w:noProof/>
        </w:rPr>
        <w:fldChar w:fldCharType="begin"/>
      </w:r>
      <w:r>
        <w:rPr>
          <w:noProof/>
        </w:rPr>
        <w:instrText xml:space="preserve"> PAGEREF _Toc283288984 \h </w:instrText>
      </w:r>
      <w:r w:rsidR="003366BF">
        <w:rPr>
          <w:noProof/>
        </w:rPr>
      </w:r>
      <w:r w:rsidR="003366BF">
        <w:rPr>
          <w:noProof/>
        </w:rPr>
        <w:fldChar w:fldCharType="separate"/>
      </w:r>
      <w:ins w:id="35" w:author="Uli" w:date="2015-01-20T05:49:00Z">
        <w:r w:rsidR="000F4CC7">
          <w:rPr>
            <w:noProof/>
          </w:rPr>
          <w:t>34</w:t>
        </w:r>
      </w:ins>
      <w:del w:id="36" w:author="Uli" w:date="2015-01-20T05:49:00Z">
        <w:r w:rsidR="002C0DC8" w:rsidDel="000F4CC7">
          <w:rPr>
            <w:noProof/>
          </w:rPr>
          <w:delText>35</w:delText>
        </w:r>
      </w:del>
      <w:r w:rsidR="003366BF">
        <w:rPr>
          <w:noProof/>
        </w:rPr>
        <w:fldChar w:fldCharType="end"/>
      </w:r>
    </w:p>
    <w:p w14:paraId="50940D71"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F3768E">
        <w:rPr>
          <w:noProof/>
        </w:rPr>
        <w:t>Die beiden Ladebildschirme der Applikation</w:t>
      </w:r>
      <w:r>
        <w:rPr>
          <w:noProof/>
        </w:rPr>
        <w:tab/>
      </w:r>
      <w:r w:rsidR="003366BF">
        <w:rPr>
          <w:noProof/>
        </w:rPr>
        <w:fldChar w:fldCharType="begin"/>
      </w:r>
      <w:r>
        <w:rPr>
          <w:noProof/>
        </w:rPr>
        <w:instrText xml:space="preserve"> PAGEREF _Toc283288985 \h </w:instrText>
      </w:r>
      <w:r w:rsidR="003366BF">
        <w:rPr>
          <w:noProof/>
        </w:rPr>
      </w:r>
      <w:r w:rsidR="003366BF">
        <w:rPr>
          <w:noProof/>
        </w:rPr>
        <w:fldChar w:fldCharType="separate"/>
      </w:r>
      <w:ins w:id="37" w:author="Uli" w:date="2015-01-20T05:49:00Z">
        <w:r w:rsidR="000F4CC7">
          <w:rPr>
            <w:noProof/>
          </w:rPr>
          <w:t>35</w:t>
        </w:r>
      </w:ins>
      <w:del w:id="38" w:author="Uli" w:date="2015-01-20T05:49:00Z">
        <w:r w:rsidR="002C0DC8" w:rsidDel="000F4CC7">
          <w:rPr>
            <w:noProof/>
          </w:rPr>
          <w:delText>36</w:delText>
        </w:r>
      </w:del>
      <w:r w:rsidR="003366BF">
        <w:rPr>
          <w:noProof/>
        </w:rPr>
        <w:fldChar w:fldCharType="end"/>
      </w:r>
    </w:p>
    <w:p w14:paraId="5AD49A77"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F3768E">
        <w:rPr>
          <w:noProof/>
        </w:rPr>
        <w:t>Das Ergebnis der Anfrage</w:t>
      </w:r>
      <w:r>
        <w:rPr>
          <w:noProof/>
        </w:rPr>
        <w:tab/>
      </w:r>
      <w:r w:rsidR="003366BF">
        <w:rPr>
          <w:noProof/>
        </w:rPr>
        <w:fldChar w:fldCharType="begin"/>
      </w:r>
      <w:r>
        <w:rPr>
          <w:noProof/>
        </w:rPr>
        <w:instrText xml:space="preserve"> PAGEREF _Toc283288986 \h </w:instrText>
      </w:r>
      <w:r w:rsidR="003366BF">
        <w:rPr>
          <w:noProof/>
        </w:rPr>
      </w:r>
      <w:r w:rsidR="003366BF">
        <w:rPr>
          <w:noProof/>
        </w:rPr>
        <w:fldChar w:fldCharType="separate"/>
      </w:r>
      <w:ins w:id="39" w:author="Uli" w:date="2015-01-20T05:49:00Z">
        <w:r w:rsidR="000F4CC7">
          <w:rPr>
            <w:noProof/>
          </w:rPr>
          <w:t>35</w:t>
        </w:r>
      </w:ins>
      <w:del w:id="40" w:author="Uli" w:date="2015-01-20T05:49:00Z">
        <w:r w:rsidR="002C0DC8" w:rsidDel="000F4CC7">
          <w:rPr>
            <w:noProof/>
          </w:rPr>
          <w:delText>36</w:delText>
        </w:r>
      </w:del>
      <w:r w:rsidR="003366BF">
        <w:rPr>
          <w:noProof/>
        </w:rPr>
        <w:fldChar w:fldCharType="end"/>
      </w:r>
    </w:p>
    <w:p w14:paraId="2936AF15" w14:textId="77777777" w:rsidR="00A5794C" w:rsidRDefault="00A5794C">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F3768E">
        <w:rPr>
          <w:noProof/>
        </w:rPr>
        <w:t>Das negative Ergebnis einer anderen Anfrage</w:t>
      </w:r>
      <w:r>
        <w:rPr>
          <w:noProof/>
        </w:rPr>
        <w:tab/>
      </w:r>
      <w:r w:rsidR="003366BF">
        <w:rPr>
          <w:noProof/>
        </w:rPr>
        <w:fldChar w:fldCharType="begin"/>
      </w:r>
      <w:r>
        <w:rPr>
          <w:noProof/>
        </w:rPr>
        <w:instrText xml:space="preserve"> PAGEREF _Toc283288987 \h </w:instrText>
      </w:r>
      <w:r w:rsidR="003366BF">
        <w:rPr>
          <w:noProof/>
        </w:rPr>
      </w:r>
      <w:r w:rsidR="003366BF">
        <w:rPr>
          <w:noProof/>
        </w:rPr>
        <w:fldChar w:fldCharType="separate"/>
      </w:r>
      <w:ins w:id="41" w:author="Uli" w:date="2015-01-20T05:49:00Z">
        <w:r w:rsidR="000F4CC7">
          <w:rPr>
            <w:noProof/>
          </w:rPr>
          <w:t>36</w:t>
        </w:r>
      </w:ins>
      <w:del w:id="42" w:author="Uli" w:date="2015-01-20T05:49:00Z">
        <w:r w:rsidR="002C0DC8" w:rsidDel="000F4CC7">
          <w:rPr>
            <w:noProof/>
          </w:rPr>
          <w:delText>37</w:delText>
        </w:r>
      </w:del>
      <w:r w:rsidR="003366BF">
        <w:rPr>
          <w:noProof/>
        </w:rPr>
        <w:fldChar w:fldCharType="end"/>
      </w:r>
    </w:p>
    <w:p w14:paraId="31E78907" w14:textId="77777777" w:rsidR="00C63EB3" w:rsidRPr="003C7E2E" w:rsidRDefault="003366BF" w:rsidP="00C63EB3">
      <w:pPr>
        <w:pStyle w:val="BasicText"/>
      </w:pPr>
      <w:r w:rsidRPr="003C7E2E">
        <w:fldChar w:fldCharType="end"/>
      </w:r>
      <w:bookmarkEnd w:id="20"/>
    </w:p>
    <w:p w14:paraId="1A80A790" w14:textId="77777777" w:rsidR="00C63EB3" w:rsidRPr="003C7E2E" w:rsidRDefault="00C63EB3" w:rsidP="00C63EB3">
      <w:pPr>
        <w:pStyle w:val="berschrift1"/>
        <w:numPr>
          <w:ilvl w:val="0"/>
          <w:numId w:val="0"/>
        </w:numPr>
      </w:pPr>
      <w:bookmarkStart w:id="43" w:name="_Toc283288936"/>
      <w:r w:rsidRPr="003C7E2E">
        <w:lastRenderedPageBreak/>
        <w:t>Tabellenverzeichnis</w:t>
      </w:r>
      <w:bookmarkEnd w:id="43"/>
    </w:p>
    <w:p w14:paraId="54A906DE" w14:textId="77777777" w:rsidR="00A5794C" w:rsidRDefault="003366BF">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A5794C">
        <w:rPr>
          <w:noProof/>
        </w:rPr>
        <w:t>Tabelle 2.1</w:t>
      </w:r>
      <w:r w:rsidR="00A5794C">
        <w:rPr>
          <w:rFonts w:asciiTheme="minorHAnsi" w:eastAsiaTheme="minorEastAsia" w:hAnsiTheme="minorHAnsi" w:cstheme="minorBidi"/>
          <w:noProof/>
          <w:szCs w:val="24"/>
          <w:lang w:eastAsia="ja-JP"/>
        </w:rPr>
        <w:tab/>
      </w:r>
      <w:r w:rsidR="00A5794C" w:rsidRPr="00F46335">
        <w:rPr>
          <w:noProof/>
        </w:rPr>
        <w:t>Häufig genutzte physische Sensoren</w:t>
      </w:r>
      <w:r w:rsidR="00A5794C">
        <w:rPr>
          <w:noProof/>
        </w:rPr>
        <w:tab/>
      </w:r>
      <w:r>
        <w:rPr>
          <w:noProof/>
        </w:rPr>
        <w:fldChar w:fldCharType="begin"/>
      </w:r>
      <w:r w:rsidR="00A5794C">
        <w:rPr>
          <w:noProof/>
        </w:rPr>
        <w:instrText xml:space="preserve"> PAGEREF _Toc283288988 \h </w:instrText>
      </w:r>
      <w:r>
        <w:rPr>
          <w:noProof/>
        </w:rPr>
      </w:r>
      <w:r>
        <w:rPr>
          <w:noProof/>
        </w:rPr>
        <w:fldChar w:fldCharType="separate"/>
      </w:r>
      <w:r w:rsidR="000F4CC7">
        <w:rPr>
          <w:noProof/>
        </w:rPr>
        <w:t>4</w:t>
      </w:r>
      <w:r>
        <w:rPr>
          <w:noProof/>
        </w:rPr>
        <w:fldChar w:fldCharType="end"/>
      </w:r>
    </w:p>
    <w:p w14:paraId="73795E64" w14:textId="77777777" w:rsidR="00A5794C" w:rsidRDefault="00A5794C">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F46335">
        <w:rPr>
          <w:noProof/>
        </w:rPr>
        <w:t>Übersicht der genutzten Komponenten</w:t>
      </w:r>
      <w:r>
        <w:rPr>
          <w:noProof/>
        </w:rPr>
        <w:tab/>
      </w:r>
      <w:r w:rsidR="003366BF">
        <w:rPr>
          <w:noProof/>
        </w:rPr>
        <w:fldChar w:fldCharType="begin"/>
      </w:r>
      <w:r>
        <w:rPr>
          <w:noProof/>
        </w:rPr>
        <w:instrText xml:space="preserve"> PAGEREF _Toc283288989 \h </w:instrText>
      </w:r>
      <w:r w:rsidR="003366BF">
        <w:rPr>
          <w:noProof/>
        </w:rPr>
      </w:r>
      <w:r w:rsidR="003366BF">
        <w:rPr>
          <w:noProof/>
        </w:rPr>
        <w:fldChar w:fldCharType="separate"/>
      </w:r>
      <w:r w:rsidR="000F4CC7">
        <w:rPr>
          <w:noProof/>
        </w:rPr>
        <w:t>20</w:t>
      </w:r>
      <w:r w:rsidR="003366BF">
        <w:rPr>
          <w:noProof/>
        </w:rPr>
        <w:fldChar w:fldCharType="end"/>
      </w:r>
    </w:p>
    <w:p w14:paraId="12272A2D" w14:textId="77777777" w:rsidR="00C63EB3" w:rsidRPr="003C7E2E" w:rsidRDefault="003366BF" w:rsidP="00C63EB3">
      <w:pPr>
        <w:pStyle w:val="berschrift1"/>
        <w:numPr>
          <w:ilvl w:val="0"/>
          <w:numId w:val="0"/>
        </w:numPr>
      </w:pPr>
      <w:r>
        <w:rPr>
          <w:b w:val="0"/>
          <w:kern w:val="0"/>
          <w:sz w:val="24"/>
        </w:rPr>
        <w:lastRenderedPageBreak/>
        <w:fldChar w:fldCharType="end"/>
      </w:r>
      <w:bookmarkStart w:id="44" w:name="_Toc283288937"/>
      <w:r w:rsidR="00C63EB3">
        <w:t>Code</w:t>
      </w:r>
      <w:r w:rsidR="00C63EB3" w:rsidRPr="003C7E2E">
        <w:t>verzeichnis</w:t>
      </w:r>
      <w:bookmarkEnd w:id="44"/>
    </w:p>
    <w:p w14:paraId="0389BFF7" w14:textId="77777777" w:rsidR="00A5794C" w:rsidRDefault="003366BF">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A5794C">
        <w:rPr>
          <w:noProof/>
        </w:rPr>
        <w:t>Code 5.1</w:t>
      </w:r>
      <w:r w:rsidR="00A5794C">
        <w:rPr>
          <w:rFonts w:asciiTheme="minorHAnsi" w:eastAsiaTheme="minorEastAsia" w:hAnsiTheme="minorHAnsi" w:cstheme="minorBidi"/>
          <w:noProof/>
          <w:szCs w:val="24"/>
          <w:lang w:eastAsia="ja-JP"/>
        </w:rPr>
        <w:tab/>
      </w:r>
      <w:r w:rsidR="00A5794C" w:rsidRPr="00FA6125">
        <w:rPr>
          <w:noProof/>
        </w:rPr>
        <w:t>Asynchroner Uploadprozess</w:t>
      </w:r>
      <w:r w:rsidR="00A5794C">
        <w:rPr>
          <w:noProof/>
        </w:rPr>
        <w:tab/>
      </w:r>
      <w:r>
        <w:rPr>
          <w:noProof/>
        </w:rPr>
        <w:fldChar w:fldCharType="begin"/>
      </w:r>
      <w:r w:rsidR="00A5794C">
        <w:rPr>
          <w:noProof/>
        </w:rPr>
        <w:instrText xml:space="preserve"> PAGEREF _Toc283288990 \h </w:instrText>
      </w:r>
      <w:r>
        <w:rPr>
          <w:noProof/>
        </w:rPr>
      </w:r>
      <w:r>
        <w:rPr>
          <w:noProof/>
        </w:rPr>
        <w:fldChar w:fldCharType="separate"/>
      </w:r>
      <w:r w:rsidR="000F4CC7">
        <w:rPr>
          <w:noProof/>
        </w:rPr>
        <w:t>23</w:t>
      </w:r>
      <w:r>
        <w:rPr>
          <w:noProof/>
        </w:rPr>
        <w:fldChar w:fldCharType="end"/>
      </w:r>
    </w:p>
    <w:p w14:paraId="5696225F"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FA6125">
        <w:rPr>
          <w:noProof/>
        </w:rPr>
        <w:t>Erstellung der Anfrage und Auswertung der Antwort</w:t>
      </w:r>
      <w:r>
        <w:rPr>
          <w:noProof/>
        </w:rPr>
        <w:tab/>
      </w:r>
      <w:r w:rsidR="003366BF">
        <w:rPr>
          <w:noProof/>
        </w:rPr>
        <w:fldChar w:fldCharType="begin"/>
      </w:r>
      <w:r>
        <w:rPr>
          <w:noProof/>
        </w:rPr>
        <w:instrText xml:space="preserve"> PAGEREF _Toc283288991 \h </w:instrText>
      </w:r>
      <w:r w:rsidR="003366BF">
        <w:rPr>
          <w:noProof/>
        </w:rPr>
      </w:r>
      <w:r w:rsidR="003366BF">
        <w:rPr>
          <w:noProof/>
        </w:rPr>
        <w:fldChar w:fldCharType="separate"/>
      </w:r>
      <w:r w:rsidR="000F4CC7">
        <w:rPr>
          <w:noProof/>
        </w:rPr>
        <w:t>24</w:t>
      </w:r>
      <w:r w:rsidR="003366BF">
        <w:rPr>
          <w:noProof/>
        </w:rPr>
        <w:fldChar w:fldCharType="end"/>
      </w:r>
    </w:p>
    <w:p w14:paraId="58B186D4"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FA6125">
        <w:rPr>
          <w:noProof/>
        </w:rPr>
        <w:t>Aktualisierung der Benutzeroberfläche</w:t>
      </w:r>
      <w:r>
        <w:rPr>
          <w:noProof/>
        </w:rPr>
        <w:tab/>
      </w:r>
      <w:r w:rsidR="003366BF">
        <w:rPr>
          <w:noProof/>
        </w:rPr>
        <w:fldChar w:fldCharType="begin"/>
      </w:r>
      <w:r>
        <w:rPr>
          <w:noProof/>
        </w:rPr>
        <w:instrText xml:space="preserve"> PAGEREF _Toc283288992 \h </w:instrText>
      </w:r>
      <w:r w:rsidR="003366BF">
        <w:rPr>
          <w:noProof/>
        </w:rPr>
      </w:r>
      <w:r w:rsidR="003366BF">
        <w:rPr>
          <w:noProof/>
        </w:rPr>
        <w:fldChar w:fldCharType="separate"/>
      </w:r>
      <w:r w:rsidR="000F4CC7">
        <w:rPr>
          <w:noProof/>
        </w:rPr>
        <w:t>24</w:t>
      </w:r>
      <w:r w:rsidR="003366BF">
        <w:rPr>
          <w:noProof/>
        </w:rPr>
        <w:fldChar w:fldCharType="end"/>
      </w:r>
    </w:p>
    <w:p w14:paraId="2D8E5792"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FA6125">
        <w:rPr>
          <w:noProof/>
        </w:rPr>
        <w:t>Extrahierung des ersten Absatzes eines Wikipedia-Artikels</w:t>
      </w:r>
      <w:r>
        <w:rPr>
          <w:noProof/>
        </w:rPr>
        <w:tab/>
      </w:r>
      <w:r w:rsidR="003366BF">
        <w:rPr>
          <w:noProof/>
        </w:rPr>
        <w:fldChar w:fldCharType="begin"/>
      </w:r>
      <w:r>
        <w:rPr>
          <w:noProof/>
        </w:rPr>
        <w:instrText xml:space="preserve"> PAGEREF _Toc283288993 \h </w:instrText>
      </w:r>
      <w:r w:rsidR="003366BF">
        <w:rPr>
          <w:noProof/>
        </w:rPr>
      </w:r>
      <w:r w:rsidR="003366BF">
        <w:rPr>
          <w:noProof/>
        </w:rPr>
        <w:fldChar w:fldCharType="separate"/>
      </w:r>
      <w:ins w:id="45" w:author="Uli" w:date="2015-01-20T05:49:00Z">
        <w:r w:rsidR="000F4CC7">
          <w:rPr>
            <w:noProof/>
          </w:rPr>
          <w:t>25</w:t>
        </w:r>
      </w:ins>
      <w:del w:id="46" w:author="Uli" w:date="2015-01-20T05:49:00Z">
        <w:r w:rsidR="002C0DC8" w:rsidDel="000F4CC7">
          <w:rPr>
            <w:noProof/>
          </w:rPr>
          <w:delText>26</w:delText>
        </w:r>
      </w:del>
      <w:r w:rsidR="003366BF">
        <w:rPr>
          <w:noProof/>
        </w:rPr>
        <w:fldChar w:fldCharType="end"/>
      </w:r>
    </w:p>
    <w:p w14:paraId="48C24CBD"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FA6125">
        <w:rPr>
          <w:noProof/>
        </w:rPr>
        <w:t>Keypointerkennung und Deskriptorextraktion</w:t>
      </w:r>
      <w:r>
        <w:rPr>
          <w:noProof/>
        </w:rPr>
        <w:tab/>
      </w:r>
      <w:r w:rsidR="003366BF">
        <w:rPr>
          <w:noProof/>
        </w:rPr>
        <w:fldChar w:fldCharType="begin"/>
      </w:r>
      <w:r>
        <w:rPr>
          <w:noProof/>
        </w:rPr>
        <w:instrText xml:space="preserve"> PAGEREF _Toc283288994 \h </w:instrText>
      </w:r>
      <w:r w:rsidR="003366BF">
        <w:rPr>
          <w:noProof/>
        </w:rPr>
      </w:r>
      <w:r w:rsidR="003366BF">
        <w:rPr>
          <w:noProof/>
        </w:rPr>
        <w:fldChar w:fldCharType="separate"/>
      </w:r>
      <w:ins w:id="47" w:author="Uli" w:date="2015-01-20T05:49:00Z">
        <w:r w:rsidR="000F4CC7">
          <w:rPr>
            <w:noProof/>
          </w:rPr>
          <w:t>25</w:t>
        </w:r>
      </w:ins>
      <w:del w:id="48" w:author="Uli" w:date="2015-01-20T05:49:00Z">
        <w:r w:rsidR="002C0DC8" w:rsidDel="000F4CC7">
          <w:rPr>
            <w:noProof/>
          </w:rPr>
          <w:delText>26</w:delText>
        </w:r>
      </w:del>
      <w:r w:rsidR="003366BF">
        <w:rPr>
          <w:noProof/>
        </w:rPr>
        <w:fldChar w:fldCharType="end"/>
      </w:r>
    </w:p>
    <w:p w14:paraId="6106BA30"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FA6125">
        <w:rPr>
          <w:noProof/>
        </w:rPr>
        <w:t>Serialisierung einer Deskriptormatrix</w:t>
      </w:r>
      <w:r>
        <w:rPr>
          <w:noProof/>
        </w:rPr>
        <w:tab/>
      </w:r>
      <w:r w:rsidR="003366BF">
        <w:rPr>
          <w:noProof/>
        </w:rPr>
        <w:fldChar w:fldCharType="begin"/>
      </w:r>
      <w:r>
        <w:rPr>
          <w:noProof/>
        </w:rPr>
        <w:instrText xml:space="preserve"> PAGEREF _Toc283288995 \h </w:instrText>
      </w:r>
      <w:r w:rsidR="003366BF">
        <w:rPr>
          <w:noProof/>
        </w:rPr>
      </w:r>
      <w:r w:rsidR="003366BF">
        <w:rPr>
          <w:noProof/>
        </w:rPr>
        <w:fldChar w:fldCharType="separate"/>
      </w:r>
      <w:ins w:id="49" w:author="Uli" w:date="2015-01-20T05:49:00Z">
        <w:r w:rsidR="000F4CC7">
          <w:rPr>
            <w:noProof/>
          </w:rPr>
          <w:t>26</w:t>
        </w:r>
      </w:ins>
      <w:del w:id="50" w:author="Uli" w:date="2015-01-20T05:49:00Z">
        <w:r w:rsidR="002C0DC8" w:rsidDel="000F4CC7">
          <w:rPr>
            <w:noProof/>
          </w:rPr>
          <w:delText>27</w:delText>
        </w:r>
      </w:del>
      <w:r w:rsidR="003366BF">
        <w:rPr>
          <w:noProof/>
        </w:rPr>
        <w:fldChar w:fldCharType="end"/>
      </w:r>
    </w:p>
    <w:p w14:paraId="5A21A0DF"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FA6125">
        <w:rPr>
          <w:noProof/>
        </w:rPr>
        <w:t>Beispiel eines abgespeicherten Objekts</w:t>
      </w:r>
      <w:r>
        <w:rPr>
          <w:noProof/>
        </w:rPr>
        <w:tab/>
      </w:r>
      <w:r w:rsidR="003366BF">
        <w:rPr>
          <w:noProof/>
        </w:rPr>
        <w:fldChar w:fldCharType="begin"/>
      </w:r>
      <w:r>
        <w:rPr>
          <w:noProof/>
        </w:rPr>
        <w:instrText xml:space="preserve"> PAGEREF _Toc283288996 \h </w:instrText>
      </w:r>
      <w:r w:rsidR="003366BF">
        <w:rPr>
          <w:noProof/>
        </w:rPr>
      </w:r>
      <w:r w:rsidR="003366BF">
        <w:rPr>
          <w:noProof/>
        </w:rPr>
        <w:fldChar w:fldCharType="separate"/>
      </w:r>
      <w:ins w:id="51" w:author="Uli" w:date="2015-01-20T05:49:00Z">
        <w:r w:rsidR="000F4CC7">
          <w:rPr>
            <w:noProof/>
          </w:rPr>
          <w:t>26</w:t>
        </w:r>
      </w:ins>
      <w:del w:id="52" w:author="Uli" w:date="2015-01-20T05:49:00Z">
        <w:r w:rsidR="002C0DC8" w:rsidDel="000F4CC7">
          <w:rPr>
            <w:noProof/>
          </w:rPr>
          <w:delText>27</w:delText>
        </w:r>
      </w:del>
      <w:r w:rsidR="003366BF">
        <w:rPr>
          <w:noProof/>
        </w:rPr>
        <w:fldChar w:fldCharType="end"/>
      </w:r>
    </w:p>
    <w:p w14:paraId="57257842"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FA6125">
        <w:rPr>
          <w:noProof/>
        </w:rPr>
        <w:t>Matching der Deskriptoren und Filtern der Matches</w:t>
      </w:r>
      <w:r>
        <w:rPr>
          <w:noProof/>
        </w:rPr>
        <w:tab/>
      </w:r>
      <w:r w:rsidR="003366BF">
        <w:rPr>
          <w:noProof/>
        </w:rPr>
        <w:fldChar w:fldCharType="begin"/>
      </w:r>
      <w:r>
        <w:rPr>
          <w:noProof/>
        </w:rPr>
        <w:instrText xml:space="preserve"> PAGEREF _Toc283288997 \h </w:instrText>
      </w:r>
      <w:r w:rsidR="003366BF">
        <w:rPr>
          <w:noProof/>
        </w:rPr>
      </w:r>
      <w:r w:rsidR="003366BF">
        <w:rPr>
          <w:noProof/>
        </w:rPr>
        <w:fldChar w:fldCharType="separate"/>
      </w:r>
      <w:ins w:id="53" w:author="Uli" w:date="2015-01-20T05:49:00Z">
        <w:r w:rsidR="000F4CC7">
          <w:rPr>
            <w:noProof/>
          </w:rPr>
          <w:t>27</w:t>
        </w:r>
      </w:ins>
      <w:del w:id="54" w:author="Uli" w:date="2015-01-20T05:49:00Z">
        <w:r w:rsidR="002C0DC8" w:rsidDel="000F4CC7">
          <w:rPr>
            <w:noProof/>
          </w:rPr>
          <w:delText>28</w:delText>
        </w:r>
      </w:del>
      <w:r w:rsidR="003366BF">
        <w:rPr>
          <w:noProof/>
        </w:rPr>
        <w:fldChar w:fldCharType="end"/>
      </w:r>
    </w:p>
    <w:p w14:paraId="53834F5F" w14:textId="77777777" w:rsidR="00A5794C" w:rsidRDefault="00A5794C">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FA6125">
        <w:rPr>
          <w:noProof/>
        </w:rPr>
        <w:t>Beispiel einer Antwort des OCV Servers</w:t>
      </w:r>
      <w:r>
        <w:rPr>
          <w:noProof/>
        </w:rPr>
        <w:tab/>
      </w:r>
      <w:r w:rsidR="003366BF">
        <w:rPr>
          <w:noProof/>
        </w:rPr>
        <w:fldChar w:fldCharType="begin"/>
      </w:r>
      <w:r>
        <w:rPr>
          <w:noProof/>
        </w:rPr>
        <w:instrText xml:space="preserve"> PAGEREF _Toc283288998 \h </w:instrText>
      </w:r>
      <w:r w:rsidR="003366BF">
        <w:rPr>
          <w:noProof/>
        </w:rPr>
      </w:r>
      <w:r w:rsidR="003366BF">
        <w:rPr>
          <w:noProof/>
        </w:rPr>
        <w:fldChar w:fldCharType="separate"/>
      </w:r>
      <w:ins w:id="55" w:author="Uli" w:date="2015-01-20T05:49:00Z">
        <w:r w:rsidR="000F4CC7">
          <w:rPr>
            <w:noProof/>
          </w:rPr>
          <w:t>28</w:t>
        </w:r>
      </w:ins>
      <w:del w:id="56" w:author="Uli" w:date="2015-01-20T05:49:00Z">
        <w:r w:rsidR="002C0DC8" w:rsidDel="000F4CC7">
          <w:rPr>
            <w:noProof/>
          </w:rPr>
          <w:delText>29</w:delText>
        </w:r>
      </w:del>
      <w:r w:rsidR="003366BF">
        <w:rPr>
          <w:noProof/>
        </w:rPr>
        <w:fldChar w:fldCharType="end"/>
      </w:r>
    </w:p>
    <w:p w14:paraId="6F88CFB8" w14:textId="77777777" w:rsidR="00C63EB3" w:rsidRPr="003C7E2E" w:rsidRDefault="003366BF" w:rsidP="00C63EB3">
      <w:pPr>
        <w:pStyle w:val="BasicText"/>
      </w:pPr>
      <w:r>
        <w:fldChar w:fldCharType="end"/>
      </w:r>
    </w:p>
    <w:p w14:paraId="6E95A85F" w14:textId="77777777" w:rsidR="00C63EB3" w:rsidRDefault="00C63EB3" w:rsidP="00C63EB3">
      <w:pPr>
        <w:pStyle w:val="berschrift1"/>
        <w:numPr>
          <w:ilvl w:val="0"/>
          <w:numId w:val="0"/>
        </w:numPr>
      </w:pPr>
      <w:bookmarkStart w:id="57" w:name="_Toc283288938"/>
      <w:r w:rsidRPr="003C7E2E">
        <w:lastRenderedPageBreak/>
        <w:t>Abkürzungsverzeichnis</w:t>
      </w:r>
      <w:bookmarkEnd w:id="57"/>
    </w:p>
    <w:p w14:paraId="26AEFB8A" w14:textId="77777777" w:rsidR="00D61489" w:rsidRPr="001760AA" w:rsidRDefault="003366BF" w:rsidP="00C63EB3">
      <w:pPr>
        <w:pStyle w:val="BasicText"/>
        <w:rPr>
          <w:lang w:val="en-US"/>
        </w:rPr>
      </w:pPr>
      <w:proofErr w:type="spellStart"/>
      <w:r w:rsidRPr="001760AA">
        <w:rPr>
          <w:lang w:val="en-US"/>
        </w:rPr>
        <w:t>aGPS</w:t>
      </w:r>
      <w:proofErr w:type="spellEnd"/>
      <w:r w:rsidRPr="001760AA">
        <w:rPr>
          <w:lang w:val="en-US"/>
        </w:rPr>
        <w:tab/>
      </w:r>
      <w:r w:rsidRPr="001760AA">
        <w:rPr>
          <w:lang w:val="en-US"/>
        </w:rPr>
        <w:tab/>
        <w:t>assisted Global Positioning System</w:t>
      </w:r>
    </w:p>
    <w:p w14:paraId="21F4B361"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3924656" w14:textId="77777777" w:rsidR="00D61489" w:rsidRPr="008F1A9E" w:rsidRDefault="00D61489" w:rsidP="00C63EB3">
      <w:pPr>
        <w:pStyle w:val="BasicText"/>
        <w:rPr>
          <w:lang w:val="en-US"/>
        </w:rPr>
      </w:pPr>
      <w:proofErr w:type="spellStart"/>
      <w:r w:rsidRPr="008F1A9E">
        <w:rPr>
          <w:lang w:val="en-US"/>
        </w:rPr>
        <w:t>BoF</w:t>
      </w:r>
      <w:proofErr w:type="spellEnd"/>
      <w:r w:rsidRPr="008F1A9E">
        <w:rPr>
          <w:lang w:val="en-US"/>
        </w:rPr>
        <w:tab/>
      </w:r>
      <w:r w:rsidRPr="008F1A9E">
        <w:rPr>
          <w:lang w:val="en-US"/>
        </w:rPr>
        <w:tab/>
        <w:t>Bag of Features</w:t>
      </w:r>
    </w:p>
    <w:p w14:paraId="5DA130A0" w14:textId="77777777" w:rsidR="00D61489" w:rsidRPr="008F1A9E" w:rsidRDefault="00D61489" w:rsidP="00C63EB3">
      <w:pPr>
        <w:pStyle w:val="BasicText"/>
        <w:rPr>
          <w:lang w:val="en-US"/>
        </w:rPr>
      </w:pPr>
      <w:proofErr w:type="spellStart"/>
      <w:r w:rsidRPr="008F1A9E">
        <w:rPr>
          <w:lang w:val="en-US"/>
        </w:rPr>
        <w:t>BoW</w:t>
      </w:r>
      <w:proofErr w:type="spellEnd"/>
      <w:r w:rsidRPr="008F1A9E">
        <w:rPr>
          <w:lang w:val="en-US"/>
        </w:rPr>
        <w:tab/>
      </w:r>
      <w:r w:rsidRPr="008F1A9E">
        <w:rPr>
          <w:lang w:val="en-US"/>
        </w:rPr>
        <w:tab/>
        <w:t>Bag of Words</w:t>
      </w:r>
    </w:p>
    <w:p w14:paraId="44337D45" w14:textId="24BF7CA8" w:rsidR="00D61489" w:rsidRPr="00DE2539" w:rsidRDefault="00D61489" w:rsidP="001D7DC9">
      <w:pPr>
        <w:pStyle w:val="BasicText"/>
        <w:rPr>
          <w:lang w:val="en-US"/>
        </w:rPr>
      </w:pPr>
      <w:r w:rsidRPr="008F1A9E">
        <w:rPr>
          <w:lang w:val="en-US"/>
        </w:rPr>
        <w:t>BRISK</w:t>
      </w:r>
      <w:r w:rsidRPr="008F1A9E">
        <w:rPr>
          <w:lang w:val="en-US"/>
        </w:rPr>
        <w:tab/>
      </w:r>
      <w:r w:rsidRPr="008F1A9E">
        <w:rPr>
          <w:lang w:val="en-US"/>
        </w:rPr>
        <w:tab/>
        <w:t>B</w:t>
      </w:r>
      <w:r>
        <w:rPr>
          <w:lang w:val="en-US"/>
        </w:rPr>
        <w:t xml:space="preserve">inary Robust Invariant Scalable </w:t>
      </w:r>
      <w:proofErr w:type="spellStart"/>
      <w:r>
        <w:rPr>
          <w:lang w:val="en-US"/>
        </w:rPr>
        <w:t>K</w:t>
      </w:r>
      <w:r w:rsidRPr="00D907FA">
        <w:rPr>
          <w:lang w:val="en-US"/>
        </w:rPr>
        <w:t>eypoints</w:t>
      </w:r>
      <w:proofErr w:type="spellEnd"/>
    </w:p>
    <w:p w14:paraId="38DC2F26" w14:textId="2C16A0D8" w:rsidR="00D61489" w:rsidRPr="00D907FA" w:rsidRDefault="00D61489" w:rsidP="00622D04">
      <w:pPr>
        <w:pStyle w:val="BasicText"/>
        <w:rPr>
          <w:lang w:val="en-US"/>
        </w:rPr>
      </w:pPr>
      <w:r w:rsidRPr="00D907FA">
        <w:rPr>
          <w:lang w:val="en-US"/>
        </w:rPr>
        <w:t>FREAK</w:t>
      </w:r>
      <w:r w:rsidRPr="00D907FA">
        <w:rPr>
          <w:lang w:val="en-US"/>
        </w:rPr>
        <w:tab/>
        <w:t xml:space="preserve">Fast Retina </w:t>
      </w:r>
      <w:proofErr w:type="spellStart"/>
      <w:r w:rsidRPr="00D907FA">
        <w:rPr>
          <w:lang w:val="en-US"/>
        </w:rPr>
        <w:t>Keypoint</w:t>
      </w:r>
      <w:proofErr w:type="spellEnd"/>
    </w:p>
    <w:p w14:paraId="72099A85"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7579D8B9"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E7C2D83"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5CEAE19D"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1D855A00" w14:textId="7B253610" w:rsidR="00D61489" w:rsidRPr="00D907FA" w:rsidRDefault="00D61489" w:rsidP="00622D04">
      <w:pPr>
        <w:pStyle w:val="BasicText"/>
        <w:rPr>
          <w:lang w:val="en-US"/>
        </w:rPr>
      </w:pPr>
      <w:r w:rsidRPr="00D907FA">
        <w:rPr>
          <w:lang w:val="en-US"/>
        </w:rPr>
        <w:t>JSON</w:t>
      </w:r>
      <w:r w:rsidRPr="00D907FA">
        <w:rPr>
          <w:lang w:val="en-US"/>
        </w:rPr>
        <w:tab/>
      </w:r>
      <w:r w:rsidRPr="00D907FA">
        <w:rPr>
          <w:lang w:val="en-US"/>
        </w:rPr>
        <w:tab/>
        <w:t>JavaScript Object Notation</w:t>
      </w:r>
    </w:p>
    <w:p w14:paraId="1FDA7570"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1AD80F73"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6DD5665F" w14:textId="77777777" w:rsidR="00D61489" w:rsidRPr="00D907FA" w:rsidRDefault="00D61489" w:rsidP="00C63EB3">
      <w:pPr>
        <w:pStyle w:val="BasicText"/>
        <w:rPr>
          <w:lang w:val="en-US"/>
        </w:rPr>
      </w:pPr>
      <w:r w:rsidRPr="00D907FA">
        <w:rPr>
          <w:lang w:val="en-US"/>
        </w:rPr>
        <w:t>OpenCV</w:t>
      </w:r>
      <w:r w:rsidRPr="00D907FA">
        <w:rPr>
          <w:lang w:val="en-US"/>
        </w:rPr>
        <w:tab/>
        <w:t>Open Computer Vision</w:t>
      </w:r>
    </w:p>
    <w:p w14:paraId="2EC5422C"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0886EF8"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6D1609E4" w14:textId="77777777" w:rsidR="00D61489" w:rsidRPr="00DC7F5A" w:rsidRDefault="00D61489" w:rsidP="00C472F1">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01865BF4"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1A825751" w14:textId="77777777" w:rsidR="00D61489" w:rsidRPr="00D907FA" w:rsidRDefault="00D61489"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155C705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164E2ACF"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952D713" w14:textId="5D97FB79" w:rsidR="00D61489" w:rsidRPr="00E241AE" w:rsidRDefault="00D61489" w:rsidP="00622D04">
      <w:pPr>
        <w:pStyle w:val="BasicText"/>
        <w:rPr>
          <w:lang w:val="en-US"/>
        </w:rPr>
      </w:pPr>
      <w:r w:rsidRPr="00D907FA">
        <w:rPr>
          <w:lang w:val="en-US"/>
        </w:rPr>
        <w:t>UMPC</w:t>
      </w:r>
      <w:r w:rsidRPr="00D907FA">
        <w:rPr>
          <w:lang w:val="en-US"/>
        </w:rPr>
        <w:tab/>
      </w:r>
      <w:r w:rsidRPr="00D907FA">
        <w:rPr>
          <w:lang w:val="en-US"/>
        </w:rPr>
        <w:tab/>
        <w:t>Ultra Mobile PC</w:t>
      </w:r>
    </w:p>
    <w:p w14:paraId="4A11A9B3" w14:textId="77777777" w:rsidR="00D61489" w:rsidRPr="00DC7F5A" w:rsidRDefault="00D61489" w:rsidP="00A1644A">
      <w:pPr>
        <w:pStyle w:val="BasicText"/>
        <w:rPr>
          <w:lang w:val="en-US"/>
        </w:rPr>
      </w:pPr>
      <w:r w:rsidRPr="00E241AE">
        <w:rPr>
          <w:lang w:val="en-US"/>
        </w:rPr>
        <w:lastRenderedPageBreak/>
        <w:t>XML</w:t>
      </w:r>
      <w:r w:rsidRPr="00E241AE">
        <w:rPr>
          <w:lang w:val="en-US"/>
        </w:rPr>
        <w:tab/>
      </w:r>
      <w:r w:rsidRPr="00E241AE">
        <w:rPr>
          <w:lang w:val="en-US"/>
        </w:rPr>
        <w:tab/>
        <w:t>Extensible Markup Language</w:t>
      </w:r>
    </w:p>
    <w:p w14:paraId="22A821E7" w14:textId="77777777" w:rsidR="00D61489" w:rsidRPr="00DC7F5A" w:rsidRDefault="00D61489" w:rsidP="00C63EB3">
      <w:pPr>
        <w:pStyle w:val="BasicText"/>
        <w:rPr>
          <w:lang w:val="en-US"/>
        </w:rPr>
      </w:pPr>
    </w:p>
    <w:p w14:paraId="272967A5" w14:textId="77777777" w:rsidR="004B30AC" w:rsidRPr="00DC7F5A" w:rsidRDefault="004B30AC" w:rsidP="00C63EB3">
      <w:pPr>
        <w:pStyle w:val="BasicText"/>
        <w:rPr>
          <w:lang w:val="en-US"/>
        </w:rPr>
      </w:pPr>
    </w:p>
    <w:p w14:paraId="7A79FEC7" w14:textId="77777777" w:rsidR="00C63EB3" w:rsidRPr="00DC7F5A" w:rsidRDefault="00C63EB3" w:rsidP="00C63EB3">
      <w:pPr>
        <w:pStyle w:val="BasicText"/>
        <w:rPr>
          <w:lang w:val="en-US"/>
        </w:rPr>
      </w:pPr>
    </w:p>
    <w:p w14:paraId="35301054" w14:textId="77777777" w:rsidR="00C63EB3" w:rsidRPr="00DC7F5A" w:rsidRDefault="00C63EB3" w:rsidP="00C63EB3">
      <w:pPr>
        <w:pStyle w:val="BasicText"/>
        <w:rPr>
          <w:lang w:val="en-US"/>
        </w:rPr>
      </w:pPr>
    </w:p>
    <w:p w14:paraId="0FEF400F" w14:textId="77777777" w:rsidR="00C63EB3" w:rsidRPr="00DC7F5A" w:rsidRDefault="00C63EB3" w:rsidP="00C63EB3">
      <w:pPr>
        <w:pStyle w:val="BasicText"/>
        <w:rPr>
          <w:lang w:val="en-US"/>
        </w:rPr>
      </w:pPr>
    </w:p>
    <w:p w14:paraId="6879353F" w14:textId="77777777" w:rsidR="00C63EB3" w:rsidRPr="00DC7F5A" w:rsidRDefault="00C63EB3" w:rsidP="00C63EB3">
      <w:pPr>
        <w:pStyle w:val="BasicText"/>
        <w:rPr>
          <w:lang w:val="en-US"/>
        </w:rPr>
      </w:pPr>
    </w:p>
    <w:p w14:paraId="0CFC9BC4" w14:textId="77777777" w:rsidR="00C63EB3" w:rsidRPr="00DC7F5A" w:rsidRDefault="00C63EB3" w:rsidP="00C63EB3">
      <w:pPr>
        <w:pStyle w:val="BasicText"/>
        <w:rPr>
          <w:lang w:val="en-US"/>
        </w:rPr>
        <w:sectPr w:rsidR="00C63EB3" w:rsidRPr="00DC7F5A">
          <w:headerReference w:type="first" r:id="rId11"/>
          <w:type w:val="continuous"/>
          <w:pgSz w:w="11906" w:h="16838"/>
          <w:pgMar w:top="1417" w:right="1417" w:bottom="1134" w:left="1417" w:header="850" w:footer="708" w:gutter="0"/>
          <w:pgNumType w:fmt="upperRoman"/>
          <w:cols w:space="708"/>
          <w:titlePg/>
          <w:docGrid w:linePitch="360"/>
        </w:sectPr>
      </w:pPr>
    </w:p>
    <w:p w14:paraId="51F05491" w14:textId="77777777" w:rsidR="00C63EB3" w:rsidRPr="003C7E2E" w:rsidRDefault="00C63EB3" w:rsidP="00C63EB3">
      <w:pPr>
        <w:pStyle w:val="berschrift1"/>
      </w:pPr>
      <w:bookmarkStart w:id="58" w:name="_Toc283288939"/>
      <w:r w:rsidRPr="003C7E2E">
        <w:lastRenderedPageBreak/>
        <w:t>Einleitung</w:t>
      </w:r>
      <w:bookmarkEnd w:id="58"/>
    </w:p>
    <w:p w14:paraId="0BE91885"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w:t>
      </w:r>
      <w:proofErr w:type="spellStart"/>
      <w:r>
        <w:t>Oculus</w:t>
      </w:r>
      <w:proofErr w:type="spellEnd"/>
      <w:r>
        <w:t xml:space="preserve">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085E51A1" w14:textId="77777777"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w:t>
      </w:r>
      <w:proofErr w:type="spellStart"/>
      <w:r w:rsidR="000E5792">
        <w:t>Tablet</w:t>
      </w:r>
      <w:proofErr w:type="spellEnd"/>
      <w:r w:rsidR="000E5792">
        <w:t xml:space="preserve"> Computer (Tablet</w:t>
      </w:r>
      <w:r w:rsidR="00FC2EF5">
        <w:t>s</w:t>
      </w:r>
      <w:r w:rsidR="000E5792">
        <w: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proofErr w:type="spellStart"/>
      <w:r w:rsidRPr="000E5792">
        <w:rPr>
          <w:i/>
        </w:rPr>
        <w:t>anywhere</w:t>
      </w:r>
      <w:proofErr w:type="spellEnd"/>
      <w:r>
        <w:t xml:space="preserve"> und </w:t>
      </w:r>
      <w:proofErr w:type="spellStart"/>
      <w:r w:rsidRPr="000E5792">
        <w:rPr>
          <w:i/>
        </w:rPr>
        <w:t>anytime</w:t>
      </w:r>
      <w:proofErr w:type="spellEnd"/>
      <w:r>
        <w:t xml:space="preserve"> auf eine neue Ebene bringen können, da die benötigte </w:t>
      </w:r>
      <w:r w:rsidR="000B4501">
        <w:t>Intera</w:t>
      </w:r>
      <w:r w:rsidR="00DD33FB">
        <w:t>k</w:t>
      </w:r>
      <w:r w:rsidR="000B4501">
        <w:t>tion</w:t>
      </w:r>
      <w:r>
        <w:t xml:space="preserve"> durch den Nutzer minimiert wird. </w:t>
      </w:r>
    </w:p>
    <w:p w14:paraId="256E4084" w14:textId="77777777" w:rsidR="00C63EB3" w:rsidRDefault="00C63EB3" w:rsidP="00C63EB3">
      <w:pPr>
        <w:pStyle w:val="BasicText"/>
      </w:pPr>
      <w:r>
        <w:t xml:space="preserve">Anders als die </w:t>
      </w:r>
      <w:proofErr w:type="spellStart"/>
      <w:r>
        <w:t>Oculus</w:t>
      </w:r>
      <w:proofErr w:type="spellEnd"/>
      <w:r>
        <w:t xml:space="preserve">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11ADD62E" w14:textId="77777777"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54FE6E76" w14:textId="77777777"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der Universität Osnabrück in K</w:t>
      </w:r>
      <w:r>
        <w:t>o</w:t>
      </w:r>
      <w:r>
        <w:t>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w:t>
      </w:r>
      <w:r w:rsidR="00DB6D00">
        <w:t>i</w:t>
      </w:r>
      <w:r w:rsidR="00DB6D00">
        <w:t>versität des Saarlandes</w:t>
      </w:r>
      <w:r w:rsidR="00392017">
        <w:t>,</w:t>
      </w:r>
      <w:r>
        <w:t xml:space="preserve"> durchgeführt wird. Im Rahmen dieses Projekts sollen die Mö</w:t>
      </w:r>
      <w:r>
        <w:t>g</w:t>
      </w:r>
      <w:r>
        <w:t xml:space="preserve">lichkeiten der Nutzung von Brillen der </w:t>
      </w:r>
      <w:r w:rsidRPr="00392017">
        <w:t xml:space="preserve">Augmented Reality und Virtual Reality </w:t>
      </w:r>
      <w:r>
        <w:t xml:space="preserve">zur Schulung und Nutzung im Anlagen- und Maschinenbau erforscht werden. </w:t>
      </w:r>
      <w:r w:rsidR="00DC437A">
        <w:t>Bisher wu</w:t>
      </w:r>
      <w:r w:rsidR="00DC437A">
        <w:t>r</w:t>
      </w:r>
      <w:r w:rsidR="00DC437A">
        <w:t xml:space="preserve">den die konkreten technischen Fähigkeiten zur Ausführung einer Tätigkeit in diesem Bereich vor allem durch Methoden aus dem Bereich </w:t>
      </w:r>
      <w:r w:rsidR="00DC437A" w:rsidRPr="00411497">
        <w:rPr>
          <w:i/>
        </w:rPr>
        <w:t>eLearning</w:t>
      </w:r>
      <w:r w:rsidR="00DC437A">
        <w:t xml:space="preserve"> und </w:t>
      </w:r>
      <w:proofErr w:type="spellStart"/>
      <w:r w:rsidR="00DC437A" w:rsidRPr="00411497">
        <w:rPr>
          <w:i/>
        </w:rPr>
        <w:t>Blended</w:t>
      </w:r>
      <w:proofErr w:type="spellEnd"/>
      <w:r w:rsidR="00DC437A" w:rsidRPr="00411497">
        <w:rPr>
          <w:i/>
        </w:rPr>
        <w:t xml:space="preserve"> </w:t>
      </w:r>
      <w:r w:rsidR="00DC437A" w:rsidRPr="00392017">
        <w:rPr>
          <w:i/>
        </w:rPr>
        <w:t>Learning</w:t>
      </w:r>
      <w:r w:rsidR="00DC437A">
        <w:t xml:space="preserve"> oder durch konkretes Training vor Ort vermittelt. Dieser Schritt soll für die Lernenden vereinfacht und gezielt um kontextsensitive Anwendungen der AR und VR erweitert werden. </w:t>
      </w:r>
    </w:p>
    <w:p w14:paraId="3FE09735" w14:textId="7777777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w:t>
      </w:r>
      <w:r w:rsidR="001F0AEE">
        <w:t>s</w:t>
      </w:r>
      <w:r w:rsidR="009A40FB">
        <w:t xml:space="preserve"> der Augmented Reality</w:t>
      </w:r>
      <w:r w:rsidR="007806E0">
        <w:t xml:space="preserve"> </w:t>
      </w:r>
      <w:r w:rsidR="00DD33FB">
        <w:t>beantwortet werden</w:t>
      </w:r>
      <w:r w:rsidR="00C63EB3">
        <w:t xml:space="preserve">. </w:t>
      </w:r>
    </w:p>
    <w:p w14:paraId="2615AD23" w14:textId="792AE640"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ition von Kontextsensitiv</w:t>
      </w:r>
      <w:r w:rsidR="001F0AEE">
        <w:t>it</w:t>
      </w:r>
      <w:r w:rsidR="000B4501">
        <w:t xml:space="preserve">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w:t>
      </w:r>
      <w:r w:rsidR="00DE2539">
        <w:t xml:space="preserve">AR-gestützten </w:t>
      </w:r>
      <w:r w:rsidR="00AD5200">
        <w:t>Le</w:t>
      </w:r>
      <w:r w:rsidR="00AD5200">
        <w:t>r</w:t>
      </w:r>
      <w:r w:rsidR="00AD5200">
        <w:t xml:space="preserve">nen und Arbeiten </w:t>
      </w:r>
      <w:r>
        <w:t xml:space="preserve">geleistet. </w:t>
      </w:r>
      <w:r w:rsidR="00C63EB3">
        <w:t>Die Arbeit schließt mit einem Fazit und gibt</w:t>
      </w:r>
      <w:r w:rsidR="005E2F60">
        <w:t xml:space="preserve"> einen</w:t>
      </w:r>
      <w:r w:rsidR="00C63EB3">
        <w:t xml:space="preserve"> Ausblick auf die weit</w:t>
      </w:r>
      <w:r w:rsidR="00C63EB3">
        <w:t>e</w:t>
      </w:r>
      <w:r w:rsidR="00C63EB3">
        <w:t xml:space="preserve">ren Forschungsschwerpunkte. </w:t>
      </w:r>
    </w:p>
    <w:p w14:paraId="289FEC3C" w14:textId="77777777" w:rsidR="00C63EB3" w:rsidRPr="003C7E2E" w:rsidRDefault="00C63EB3" w:rsidP="00C63EB3">
      <w:pPr>
        <w:pStyle w:val="berschrift1"/>
      </w:pPr>
      <w:bookmarkStart w:id="59" w:name="_Toc283288940"/>
      <w:r w:rsidRPr="003C7E2E">
        <w:lastRenderedPageBreak/>
        <w:t>Kontextsensitivität</w:t>
      </w:r>
      <w:bookmarkEnd w:id="59"/>
    </w:p>
    <w:p w14:paraId="1A368F71" w14:textId="77777777" w:rsidR="00C63EB3" w:rsidRPr="003C7E2E" w:rsidRDefault="00C63EB3" w:rsidP="00C63EB3">
      <w:pPr>
        <w:pStyle w:val="berschrift2"/>
      </w:pPr>
      <w:bookmarkStart w:id="60" w:name="_Toc283288941"/>
      <w:r w:rsidRPr="003C7E2E">
        <w:t>Definition</w:t>
      </w:r>
      <w:bookmarkEnd w:id="60"/>
    </w:p>
    <w:p w14:paraId="3A29AD21" w14:textId="5DE4AF14" w:rsidR="00C63EB3" w:rsidRDefault="00C63EB3" w:rsidP="00C63EB3">
      <w:pPr>
        <w:rPr>
          <w:rFonts w:eastAsiaTheme="minorHAnsi"/>
          <w:lang w:eastAsia="en-US"/>
        </w:rPr>
      </w:pPr>
      <w:r w:rsidRPr="00AD5200">
        <w:rPr>
          <w:rFonts w:eastAsiaTheme="minorHAnsi"/>
          <w:i/>
          <w:lang w:eastAsia="en-US"/>
        </w:rPr>
        <w:t xml:space="preserve">Kontextsensitivität (engl. </w:t>
      </w:r>
      <w:proofErr w:type="spellStart"/>
      <w:r w:rsidRPr="00AD5200">
        <w:rPr>
          <w:rFonts w:eastAsiaTheme="minorHAnsi"/>
          <w:i/>
          <w:lang w:eastAsia="en-US"/>
        </w:rPr>
        <w:t>C</w:t>
      </w:r>
      <w:r w:rsidR="00AC2988" w:rsidRPr="00AD5200">
        <w:rPr>
          <w:rFonts w:eastAsiaTheme="minorHAnsi"/>
          <w:i/>
          <w:lang w:eastAsia="en-US"/>
        </w:rPr>
        <w:t>ontext</w:t>
      </w:r>
      <w:proofErr w:type="spellEnd"/>
      <w:r w:rsidR="00AC2988" w:rsidRPr="00AD5200">
        <w:rPr>
          <w:rFonts w:eastAsiaTheme="minorHAnsi"/>
          <w:i/>
          <w:lang w:eastAsia="en-US"/>
        </w:rPr>
        <w:t xml:space="preserve"> </w:t>
      </w:r>
      <w:proofErr w:type="spellStart"/>
      <w:r w:rsidRPr="00AD5200">
        <w:rPr>
          <w:rFonts w:eastAsiaTheme="minorHAnsi"/>
          <w:i/>
          <w:lang w:eastAsia="en-US"/>
        </w:rPr>
        <w:t>Awareness</w:t>
      </w:r>
      <w:proofErr w:type="spellEnd"/>
      <w:r w:rsidRPr="00AD5200">
        <w:rPr>
          <w:rFonts w:eastAsiaTheme="minorHAnsi"/>
          <w:i/>
          <w:lang w:eastAsia="en-US"/>
        </w:rPr>
        <w:t>)</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commentRangeStart w:id="61"/>
      <w:r w:rsidR="003366BF"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eastAsia="en-US"/>
        </w:rPr>
        <w:t>(</w:t>
      </w:r>
      <w:r w:rsidR="002B4217" w:rsidRPr="002B4217">
        <w:rPr>
          <w:rFonts w:eastAsiaTheme="minorHAnsi"/>
          <w:noProof/>
          <w:lang w:eastAsia="en-US"/>
        </w:rPr>
        <w:t>1994, S. 23)</w:t>
      </w:r>
      <w:r w:rsidR="003366BF" w:rsidRPr="003C7E2E">
        <w:rPr>
          <w:rFonts w:eastAsiaTheme="minorHAnsi"/>
          <w:lang w:eastAsia="en-US"/>
        </w:rPr>
        <w:fldChar w:fldCharType="end"/>
      </w:r>
      <w:commentRangeEnd w:id="61"/>
      <w:r w:rsidR="00DC7F5A">
        <w:rPr>
          <w:rStyle w:val="Kommentarzeichen"/>
        </w:rPr>
        <w:commentReference w:id="61"/>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3366BF"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eastAsia="en-US"/>
        </w:rPr>
        <w:t>(</w:t>
      </w:r>
      <w:r w:rsidR="002B4217" w:rsidRPr="002B4217">
        <w:rPr>
          <w:rFonts w:eastAsiaTheme="minorHAnsi"/>
          <w:noProof/>
          <w:lang w:eastAsia="en-US"/>
        </w:rPr>
        <w:t>1992)</w:t>
      </w:r>
      <w:r w:rsidR="003366BF" w:rsidRPr="003C7E2E">
        <w:rPr>
          <w:rFonts w:eastAsiaTheme="minorHAnsi"/>
          <w:lang w:eastAsia="en-US"/>
        </w:rPr>
        <w:fldChar w:fldCharType="end"/>
      </w:r>
      <w:r w:rsidRPr="003C7E2E">
        <w:rPr>
          <w:rFonts w:eastAsiaTheme="minorHAnsi"/>
          <w:lang w:eastAsia="en-US"/>
        </w:rPr>
        <w:t xml:space="preserve"> beschri</w:t>
      </w:r>
      <w:r w:rsidRPr="003C7E2E">
        <w:rPr>
          <w:rFonts w:eastAsiaTheme="minorHAnsi"/>
          <w:lang w:eastAsia="en-US"/>
        </w:rPr>
        <w:t>e</w:t>
      </w:r>
      <w:r w:rsidRPr="003C7E2E">
        <w:rPr>
          <w:rFonts w:eastAsiaTheme="minorHAnsi"/>
          <w:lang w:eastAsia="en-US"/>
        </w:rPr>
        <w:t>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proofErr w:type="spellStart"/>
      <w:r w:rsidR="00A902EF" w:rsidRPr="00A902EF">
        <w:rPr>
          <w:rFonts w:eastAsiaTheme="minorHAnsi"/>
          <w:i/>
          <w:lang w:eastAsia="en-US"/>
        </w:rPr>
        <w:t>Active</w:t>
      </w:r>
      <w:proofErr w:type="spellEnd"/>
      <w:r w:rsidR="00A902EF" w:rsidRPr="00A902EF">
        <w:rPr>
          <w:rFonts w:eastAsiaTheme="minorHAnsi"/>
          <w:i/>
          <w:lang w:eastAsia="en-US"/>
        </w:rPr>
        <w:t xml:space="preserve"> </w:t>
      </w:r>
      <w:proofErr w:type="spellStart"/>
      <w:r w:rsidR="00A902EF" w:rsidRPr="00A902EF">
        <w:rPr>
          <w:rFonts w:eastAsiaTheme="minorHAnsi"/>
          <w:i/>
          <w:lang w:eastAsia="en-US"/>
        </w:rPr>
        <w:t>Badges</w:t>
      </w:r>
      <w:proofErr w:type="spellEnd"/>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w:t>
      </w:r>
      <w:r w:rsidRPr="003C7E2E">
        <w:rPr>
          <w:rFonts w:eastAsiaTheme="minorHAnsi"/>
          <w:lang w:eastAsia="en-US"/>
        </w:rPr>
        <w:t>s</w:t>
      </w:r>
      <w:r w:rsidRPr="003C7E2E">
        <w:rPr>
          <w:rFonts w:eastAsiaTheme="minorHAnsi"/>
          <w:lang w:eastAsia="en-US"/>
        </w:rPr>
        <w:t>tem zu steuern</w:t>
      </w:r>
      <w:r w:rsidR="00AC2988">
        <w:rPr>
          <w:rFonts w:eastAsiaTheme="minorHAnsi"/>
          <w:lang w:eastAsia="en-US"/>
        </w:rPr>
        <w:t xml:space="preserve"> </w:t>
      </w:r>
      <w:r w:rsidR="003366BF">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3366BF">
        <w:rPr>
          <w:rFonts w:eastAsiaTheme="minorHAnsi"/>
          <w:lang w:eastAsia="en-US"/>
        </w:rPr>
        <w:fldChar w:fldCharType="separate"/>
      </w:r>
      <w:r w:rsidRPr="0024195D">
        <w:rPr>
          <w:rFonts w:eastAsiaTheme="minorHAnsi"/>
          <w:noProof/>
          <w:lang w:eastAsia="en-US"/>
        </w:rPr>
        <w:t>(Want et al. 1992, S. 92–94)</w:t>
      </w:r>
      <w:r w:rsidR="003366BF">
        <w:rPr>
          <w:rFonts w:eastAsiaTheme="minorHAnsi"/>
          <w:lang w:eastAsia="en-US"/>
        </w:rPr>
        <w:fldChar w:fldCharType="end"/>
      </w:r>
      <w:r w:rsidRPr="003C7E2E">
        <w:rPr>
          <w:rFonts w:eastAsiaTheme="minorHAnsi"/>
          <w:lang w:eastAsia="en-US"/>
        </w:rPr>
        <w:t xml:space="preserve">. </w:t>
      </w:r>
    </w:p>
    <w:p w14:paraId="6BE3A4FA" w14:textId="6C585BF2"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Kontextsensitivität </w:t>
      </w:r>
      <w:r w:rsidR="00C53AFE">
        <w:rPr>
          <w:rFonts w:eastAsiaTheme="minorHAnsi"/>
          <w:lang w:eastAsia="en-US"/>
        </w:rPr>
        <w:t>stammen</w:t>
      </w:r>
      <w:r w:rsidRPr="003C7E2E">
        <w:rPr>
          <w:rFonts w:eastAsiaTheme="minorHAnsi"/>
          <w:lang w:eastAsia="en-US"/>
        </w:rPr>
        <w:t xml:space="preserve"> von </w:t>
      </w:r>
      <w:proofErr w:type="spellStart"/>
      <w:r w:rsidRPr="003C7E2E">
        <w:rPr>
          <w:rFonts w:eastAsiaTheme="minorHAnsi"/>
          <w:lang w:eastAsia="en-US"/>
        </w:rPr>
        <w:t>Abowd</w:t>
      </w:r>
      <w:proofErr w:type="spellEnd"/>
      <w:r w:rsidRPr="003C7E2E">
        <w:rPr>
          <w:rFonts w:eastAsiaTheme="minorHAnsi"/>
          <w:lang w:eastAsia="en-US"/>
        </w:rPr>
        <w:t xml:space="preserve"> </w:t>
      </w:r>
      <w:r w:rsidR="00ED1CBB">
        <w:rPr>
          <w:rFonts w:eastAsiaTheme="minorHAnsi"/>
          <w:lang w:eastAsia="en-US"/>
        </w:rPr>
        <w:t xml:space="preserve">et al. </w:t>
      </w:r>
      <w:r w:rsidR="003366BF"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w:instrText>
      </w:r>
      <w:r w:rsidR="00336EC5" w:rsidRPr="00F86DFC">
        <w:rPr>
          <w:rFonts w:eastAsiaTheme="minorHAnsi"/>
          <w:lang w:val="en-US" w:eastAsia="en-US"/>
        </w:rPr>
        <w:instrText>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val="en-US" w:eastAsia="en-US"/>
        </w:rPr>
        <w:t>(</w:t>
      </w:r>
      <w:r w:rsidR="002B4217" w:rsidRPr="00F86DFC">
        <w:rPr>
          <w:rFonts w:eastAsiaTheme="minorHAnsi"/>
          <w:noProof/>
          <w:lang w:val="en-US" w:eastAsia="en-US"/>
        </w:rPr>
        <w:t>1999)</w:t>
      </w:r>
      <w:r w:rsidR="003366BF"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proofErr w:type="spellStart"/>
      <w:r w:rsidR="005E2F60" w:rsidRPr="00E241AE">
        <w:rPr>
          <w:rFonts w:eastAsiaTheme="minorHAnsi"/>
          <w:lang w:val="en-US" w:eastAsia="en-US"/>
        </w:rPr>
        <w:t>S</w:t>
      </w:r>
      <w:r w:rsidRPr="00E241AE">
        <w:rPr>
          <w:rFonts w:eastAsiaTheme="minorHAnsi"/>
          <w:lang w:val="en-US" w:eastAsia="en-US"/>
        </w:rPr>
        <w:t>ie</w:t>
      </w:r>
      <w:proofErr w:type="spellEnd"/>
      <w:r w:rsidRPr="00E241AE">
        <w:rPr>
          <w:rFonts w:eastAsiaTheme="minorHAnsi"/>
          <w:lang w:val="en-US" w:eastAsia="en-US"/>
        </w:rPr>
        <w:t xml:space="preserve"> </w:t>
      </w:r>
      <w:proofErr w:type="spellStart"/>
      <w:r w:rsidR="00BF7FF6" w:rsidRPr="00E241AE">
        <w:rPr>
          <w:rFonts w:eastAsiaTheme="minorHAnsi"/>
          <w:lang w:val="en-US" w:eastAsia="en-US"/>
        </w:rPr>
        <w:t>definieren</w:t>
      </w:r>
      <w:proofErr w:type="spellEnd"/>
      <w:r w:rsidR="00BF7FF6" w:rsidRPr="00E241AE">
        <w:rPr>
          <w:rFonts w:eastAsiaTheme="minorHAnsi"/>
          <w:lang w:val="en-US" w:eastAsia="en-US"/>
        </w:rPr>
        <w:t xml:space="preserve"> </w:t>
      </w:r>
      <w:proofErr w:type="spellStart"/>
      <w:r w:rsidRPr="00E241AE">
        <w:rPr>
          <w:rFonts w:eastAsiaTheme="minorHAnsi"/>
          <w:lang w:val="en-US" w:eastAsia="en-US"/>
        </w:rPr>
        <w:t>Kontext</w:t>
      </w:r>
      <w:proofErr w:type="spellEnd"/>
      <w:r w:rsidRPr="00E241AE">
        <w:rPr>
          <w:rFonts w:eastAsiaTheme="minorHAnsi"/>
          <w:lang w:val="en-US" w:eastAsia="en-US"/>
        </w:rPr>
        <w:t xml:space="preserve"> </w:t>
      </w:r>
      <w:proofErr w:type="spellStart"/>
      <w:r w:rsidRPr="00E241AE">
        <w:rPr>
          <w:rFonts w:eastAsiaTheme="minorHAnsi"/>
          <w:lang w:val="en-US" w:eastAsia="en-US"/>
        </w:rPr>
        <w:t>wie</w:t>
      </w:r>
      <w:proofErr w:type="spellEnd"/>
      <w:r w:rsidRPr="00E241AE">
        <w:rPr>
          <w:rFonts w:eastAsiaTheme="minorHAnsi"/>
          <w:lang w:val="en-US" w:eastAsia="en-US"/>
        </w:rPr>
        <w:t xml:space="preserve"> </w:t>
      </w:r>
      <w:proofErr w:type="spellStart"/>
      <w:r w:rsidRPr="00E241AE">
        <w:rPr>
          <w:rFonts w:eastAsiaTheme="minorHAnsi"/>
          <w:lang w:val="en-US" w:eastAsia="en-US"/>
        </w:rPr>
        <w:t>folgt</w:t>
      </w:r>
      <w:proofErr w:type="spellEnd"/>
      <w:r w:rsidRPr="00E241AE">
        <w:rPr>
          <w:rFonts w:eastAsiaTheme="minorHAnsi"/>
          <w:lang w:val="en-US" w:eastAsia="en-US"/>
        </w:rPr>
        <w:t>:</w:t>
      </w:r>
    </w:p>
    <w:p w14:paraId="173CEA6E" w14:textId="77777777"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3366BF"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3366BF"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3366BF" w:rsidRPr="003C7E2E">
        <w:rPr>
          <w:rStyle w:val="AnfhrungszeichenZeichen"/>
          <w:rFonts w:eastAsiaTheme="minorHAnsi"/>
        </w:rPr>
        <w:fldChar w:fldCharType="end"/>
      </w:r>
    </w:p>
    <w:p w14:paraId="16FA4F1C" w14:textId="77777777" w:rsidR="00C63EB3" w:rsidRPr="00F86DFC" w:rsidRDefault="00BF7FF6" w:rsidP="00C63EB3">
      <w:pPr>
        <w:rPr>
          <w:rFonts w:eastAsiaTheme="minorHAnsi"/>
          <w:lang w:val="en-US"/>
        </w:rPr>
      </w:pPr>
      <w:proofErr w:type="spellStart"/>
      <w:r w:rsidRPr="00F86DFC">
        <w:rPr>
          <w:rFonts w:eastAsiaTheme="minorHAnsi"/>
          <w:lang w:val="en-US"/>
        </w:rPr>
        <w:t>Mit</w:t>
      </w:r>
      <w:proofErr w:type="spellEnd"/>
      <w:r w:rsidRPr="00F86DFC">
        <w:rPr>
          <w:rFonts w:eastAsiaTheme="minorHAnsi"/>
          <w:lang w:val="en-US"/>
        </w:rPr>
        <w:t xml:space="preserve"> </w:t>
      </w:r>
      <w:proofErr w:type="spellStart"/>
      <w:r w:rsidR="00C63EB3" w:rsidRPr="00F86DFC">
        <w:rPr>
          <w:rFonts w:eastAsiaTheme="minorHAnsi"/>
          <w:lang w:val="en-US"/>
        </w:rPr>
        <w:t>dieser</w:t>
      </w:r>
      <w:proofErr w:type="spellEnd"/>
      <w:r w:rsidR="00C63EB3" w:rsidRPr="00F86DFC">
        <w:rPr>
          <w:rFonts w:eastAsiaTheme="minorHAnsi"/>
          <w:lang w:val="en-US"/>
        </w:rPr>
        <w:t xml:space="preserve"> Definition</w:t>
      </w:r>
      <w:r w:rsidRPr="00F86DFC">
        <w:rPr>
          <w:rFonts w:eastAsiaTheme="minorHAnsi"/>
          <w:lang w:val="en-US"/>
        </w:rPr>
        <w:t xml:space="preserve"> </w:t>
      </w:r>
      <w:proofErr w:type="spellStart"/>
      <w:r w:rsidRPr="00F86DFC">
        <w:rPr>
          <w:rFonts w:eastAsiaTheme="minorHAnsi"/>
          <w:lang w:val="en-US"/>
        </w:rPr>
        <w:t>bestimmten</w:t>
      </w:r>
      <w:proofErr w:type="spellEnd"/>
      <w:r w:rsidR="00C63EB3" w:rsidRPr="00F86DFC">
        <w:rPr>
          <w:rFonts w:eastAsiaTheme="minorHAnsi"/>
          <w:lang w:val="en-US"/>
        </w:rPr>
        <w:t xml:space="preserve"> die </w:t>
      </w:r>
      <w:proofErr w:type="spellStart"/>
      <w:r w:rsidR="00C63EB3" w:rsidRPr="00F86DFC">
        <w:rPr>
          <w:rFonts w:eastAsiaTheme="minorHAnsi"/>
          <w:lang w:val="en-US"/>
        </w:rPr>
        <w:t>Autoren</w:t>
      </w:r>
      <w:proofErr w:type="spellEnd"/>
      <w:r w:rsidR="00C63EB3" w:rsidRPr="00F86DFC">
        <w:rPr>
          <w:rFonts w:eastAsiaTheme="minorHAnsi"/>
          <w:lang w:val="en-US"/>
        </w:rPr>
        <w:t xml:space="preserve"> den </w:t>
      </w:r>
      <w:proofErr w:type="spellStart"/>
      <w:r w:rsidR="00C63EB3" w:rsidRPr="00F86DFC">
        <w:rPr>
          <w:rFonts w:eastAsiaTheme="minorHAnsi"/>
          <w:lang w:val="en-US"/>
        </w:rPr>
        <w:t>Kontext</w:t>
      </w:r>
      <w:proofErr w:type="spellEnd"/>
      <w:r w:rsidR="00C63EB3" w:rsidRPr="00F86DFC">
        <w:rPr>
          <w:rFonts w:eastAsiaTheme="minorHAnsi"/>
          <w:lang w:val="en-US"/>
        </w:rPr>
        <w:t xml:space="preserve"> </w:t>
      </w:r>
      <w:proofErr w:type="spellStart"/>
      <w:r w:rsidRPr="00F86DFC">
        <w:rPr>
          <w:rFonts w:eastAsiaTheme="minorHAnsi"/>
          <w:lang w:val="en-US"/>
        </w:rPr>
        <w:t>nicht</w:t>
      </w:r>
      <w:proofErr w:type="spellEnd"/>
      <w:r w:rsidRPr="00F86DFC">
        <w:rPr>
          <w:rFonts w:eastAsiaTheme="minorHAnsi"/>
          <w:lang w:val="en-US"/>
        </w:rPr>
        <w:t xml:space="preserve"> </w:t>
      </w:r>
      <w:proofErr w:type="spellStart"/>
      <w:r w:rsidRPr="00F86DFC">
        <w:rPr>
          <w:rFonts w:eastAsiaTheme="minorHAnsi"/>
          <w:lang w:val="en-US"/>
        </w:rPr>
        <w:t>nur</w:t>
      </w:r>
      <w:proofErr w:type="spellEnd"/>
      <w:r w:rsidRPr="00F86DFC">
        <w:rPr>
          <w:rFonts w:eastAsiaTheme="minorHAnsi"/>
          <w:lang w:val="en-US"/>
        </w:rPr>
        <w:t xml:space="preserve"> </w:t>
      </w:r>
      <w:proofErr w:type="spellStart"/>
      <w:r w:rsidR="00C63EB3" w:rsidRPr="00F86DFC">
        <w:rPr>
          <w:rFonts w:eastAsiaTheme="minorHAnsi"/>
          <w:lang w:val="en-US"/>
        </w:rPr>
        <w:t>als</w:t>
      </w:r>
      <w:proofErr w:type="spellEnd"/>
      <w:r w:rsidR="00C63EB3" w:rsidRPr="00F86DFC">
        <w:rPr>
          <w:rFonts w:eastAsiaTheme="minorHAnsi"/>
          <w:lang w:val="en-US"/>
        </w:rPr>
        <w:t xml:space="preserve"> Information, die </w:t>
      </w:r>
      <w:proofErr w:type="spellStart"/>
      <w:r w:rsidR="00C63EB3" w:rsidRPr="00F86DFC">
        <w:rPr>
          <w:rFonts w:eastAsiaTheme="minorHAnsi"/>
          <w:lang w:val="en-US"/>
        </w:rPr>
        <w:t>für</w:t>
      </w:r>
      <w:proofErr w:type="spellEnd"/>
      <w:r w:rsidR="00C63EB3" w:rsidRPr="00F86DFC">
        <w:rPr>
          <w:rFonts w:eastAsiaTheme="minorHAnsi"/>
          <w:lang w:val="en-US"/>
        </w:rPr>
        <w:t xml:space="preserve"> den </w:t>
      </w:r>
      <w:proofErr w:type="spellStart"/>
      <w:r w:rsidR="00C63EB3" w:rsidRPr="00F86DFC">
        <w:rPr>
          <w:rFonts w:eastAsiaTheme="minorHAnsi"/>
          <w:lang w:val="en-US"/>
        </w:rPr>
        <w:t>Nutzer</w:t>
      </w:r>
      <w:proofErr w:type="spellEnd"/>
      <w:r w:rsidR="00C63EB3" w:rsidRPr="00F86DFC">
        <w:rPr>
          <w:rFonts w:eastAsiaTheme="minorHAnsi"/>
          <w:lang w:val="en-US"/>
        </w:rPr>
        <w:t xml:space="preserve"> in seiner </w:t>
      </w:r>
      <w:proofErr w:type="spellStart"/>
      <w:r w:rsidR="00C63EB3" w:rsidRPr="00F86DFC">
        <w:rPr>
          <w:rFonts w:eastAsiaTheme="minorHAnsi"/>
          <w:lang w:val="en-US"/>
        </w:rPr>
        <w:t>Interaktion</w:t>
      </w:r>
      <w:proofErr w:type="spellEnd"/>
      <w:r w:rsidR="00C63EB3" w:rsidRPr="00F86DFC">
        <w:rPr>
          <w:rFonts w:eastAsiaTheme="minorHAnsi"/>
          <w:lang w:val="en-US"/>
        </w:rPr>
        <w:t xml:space="preserve"> relevant </w:t>
      </w:r>
      <w:proofErr w:type="spellStart"/>
      <w:r w:rsidR="00C63EB3" w:rsidRPr="00F86DFC">
        <w:rPr>
          <w:rFonts w:eastAsiaTheme="minorHAnsi"/>
          <w:lang w:val="en-US"/>
        </w:rPr>
        <w:t>ist</w:t>
      </w:r>
      <w:proofErr w:type="spellEnd"/>
      <w:r w:rsidR="00C63EB3" w:rsidRPr="00F86DFC">
        <w:rPr>
          <w:rFonts w:eastAsiaTheme="minorHAnsi"/>
          <w:lang w:val="en-US"/>
        </w:rPr>
        <w:t xml:space="preserve">, </w:t>
      </w:r>
      <w:proofErr w:type="spellStart"/>
      <w:r w:rsidRPr="00F86DFC">
        <w:rPr>
          <w:rFonts w:eastAsiaTheme="minorHAnsi"/>
          <w:lang w:val="en-US"/>
        </w:rPr>
        <w:t>sondern</w:t>
      </w:r>
      <w:proofErr w:type="spellEnd"/>
      <w:r w:rsidRPr="00F86DFC">
        <w:rPr>
          <w:rFonts w:eastAsiaTheme="minorHAnsi"/>
          <w:lang w:val="en-US"/>
        </w:rPr>
        <w:t xml:space="preserve"> </w:t>
      </w:r>
      <w:proofErr w:type="spellStart"/>
      <w:r w:rsidRPr="00F86DFC">
        <w:rPr>
          <w:rFonts w:eastAsiaTheme="minorHAnsi"/>
          <w:lang w:val="en-US"/>
        </w:rPr>
        <w:t>lieferten</w:t>
      </w:r>
      <w:proofErr w:type="spellEnd"/>
      <w:r w:rsidRPr="00F86DFC">
        <w:rPr>
          <w:rFonts w:eastAsiaTheme="minorHAnsi"/>
          <w:lang w:val="en-US"/>
        </w:rPr>
        <w:t xml:space="preserve"> </w:t>
      </w:r>
      <w:proofErr w:type="spellStart"/>
      <w:r w:rsidRPr="00F86DFC">
        <w:rPr>
          <w:rFonts w:eastAsiaTheme="minorHAnsi"/>
          <w:lang w:val="en-US"/>
        </w:rPr>
        <w:t>zugleich</w:t>
      </w:r>
      <w:proofErr w:type="spellEnd"/>
      <w:r w:rsidRPr="00F86DFC">
        <w:rPr>
          <w:rFonts w:eastAsiaTheme="minorHAnsi"/>
          <w:lang w:val="en-US"/>
        </w:rPr>
        <w:t xml:space="preserve"> </w:t>
      </w:r>
      <w:proofErr w:type="spellStart"/>
      <w:r w:rsidRPr="00F86DFC">
        <w:rPr>
          <w:rFonts w:eastAsiaTheme="minorHAnsi"/>
          <w:lang w:val="en-US"/>
        </w:rPr>
        <w:t>auch</w:t>
      </w:r>
      <w:proofErr w:type="spellEnd"/>
      <w:r w:rsidR="00C63EB3" w:rsidRPr="00F86DFC">
        <w:rPr>
          <w:rFonts w:eastAsiaTheme="minorHAnsi"/>
          <w:lang w:val="en-US"/>
        </w:rPr>
        <w:t xml:space="preserve"> </w:t>
      </w:r>
      <w:proofErr w:type="spellStart"/>
      <w:r w:rsidR="00C63EB3" w:rsidRPr="00F86DFC">
        <w:rPr>
          <w:rFonts w:eastAsiaTheme="minorHAnsi"/>
          <w:lang w:val="en-US"/>
        </w:rPr>
        <w:t>eine</w:t>
      </w:r>
      <w:proofErr w:type="spellEnd"/>
      <w:r w:rsidR="00C63EB3" w:rsidRPr="00F86DFC">
        <w:rPr>
          <w:rFonts w:eastAsiaTheme="minorHAnsi"/>
          <w:lang w:val="en-US"/>
        </w:rPr>
        <w:t xml:space="preserve"> Definition </w:t>
      </w:r>
      <w:proofErr w:type="spellStart"/>
      <w:r w:rsidR="00C63EB3" w:rsidRPr="00F86DFC">
        <w:rPr>
          <w:rFonts w:eastAsiaTheme="minorHAnsi"/>
          <w:lang w:val="en-US"/>
        </w:rPr>
        <w:t>für</w:t>
      </w:r>
      <w:proofErr w:type="spellEnd"/>
      <w:r w:rsidR="00C63EB3" w:rsidRPr="00F86DFC">
        <w:rPr>
          <w:rFonts w:eastAsiaTheme="minorHAnsi"/>
          <w:lang w:val="en-US"/>
        </w:rPr>
        <w:t xml:space="preserve"> </w:t>
      </w:r>
      <w:proofErr w:type="spellStart"/>
      <w:r w:rsidR="00C63EB3" w:rsidRPr="00F86DFC">
        <w:rPr>
          <w:rFonts w:eastAsiaTheme="minorHAnsi"/>
          <w:lang w:val="en-US"/>
        </w:rPr>
        <w:t>kontextsensitive</w:t>
      </w:r>
      <w:proofErr w:type="spellEnd"/>
      <w:r w:rsidR="00C63EB3" w:rsidRPr="00F86DFC">
        <w:rPr>
          <w:rFonts w:eastAsiaTheme="minorHAnsi"/>
          <w:lang w:val="en-US"/>
        </w:rPr>
        <w:t xml:space="preserve"> </w:t>
      </w:r>
      <w:proofErr w:type="spellStart"/>
      <w:r w:rsidR="00C63EB3" w:rsidRPr="00F86DFC">
        <w:rPr>
          <w:rFonts w:eastAsiaTheme="minorHAnsi"/>
          <w:lang w:val="en-US"/>
        </w:rPr>
        <w:t>Systeme</w:t>
      </w:r>
      <w:proofErr w:type="spellEnd"/>
      <w:r w:rsidRPr="00F86DFC">
        <w:rPr>
          <w:rFonts w:eastAsiaTheme="minorHAnsi"/>
          <w:lang w:val="en-US"/>
        </w:rPr>
        <w:t>:</w:t>
      </w:r>
    </w:p>
    <w:p w14:paraId="1BB9B426"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3366BF"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3366BF"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3366BF" w:rsidRPr="003C7E2E">
        <w:rPr>
          <w:rStyle w:val="AnfhrungszeichenZeichen"/>
          <w:rFonts w:eastAsiaTheme="minorHAnsi"/>
        </w:rPr>
        <w:fldChar w:fldCharType="end"/>
      </w:r>
    </w:p>
    <w:p w14:paraId="3E40DA84" w14:textId="77777777"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3366BF"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3366BF" w:rsidRPr="003C7E2E">
        <w:rPr>
          <w:rFonts w:eastAsiaTheme="minorHAnsi"/>
        </w:rPr>
        <w:fldChar w:fldCharType="separate"/>
      </w:r>
      <w:r w:rsidRPr="003C7E2E">
        <w:rPr>
          <w:rFonts w:eastAsiaTheme="minorHAnsi"/>
          <w:noProof/>
        </w:rPr>
        <w:t>(Dey 2001, S. 5)</w:t>
      </w:r>
      <w:r w:rsidR="003366BF"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6BF">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3366BF">
        <w:rPr>
          <w:rFonts w:eastAsiaTheme="minorHAnsi"/>
        </w:rPr>
        <w:fldChar w:fldCharType="separate"/>
      </w:r>
      <w:r w:rsidR="002A78FB" w:rsidRPr="002A78FB">
        <w:rPr>
          <w:rFonts w:eastAsiaTheme="minorHAnsi"/>
          <w:noProof/>
        </w:rPr>
        <w:t>(Dey et al. 1999, S. 2; Baldauf et al. 2007, S. 264; Lee et al. 2010, S. 1; Perera et al. 2014, S. 414)</w:t>
      </w:r>
      <w:r w:rsidR="003366BF">
        <w:rPr>
          <w:rFonts w:eastAsiaTheme="minorHAnsi"/>
        </w:rPr>
        <w:fldChar w:fldCharType="end"/>
      </w:r>
      <w:ins w:id="62" w:author="Uli" w:date="2015-01-20T05:40:00Z">
        <w:r w:rsidR="00C60EB7">
          <w:rPr>
            <w:rFonts w:eastAsiaTheme="minorHAnsi"/>
          </w:rPr>
          <w:t>.</w:t>
        </w:r>
      </w:ins>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 xml:space="preserve">die Definition von </w:t>
      </w:r>
      <w:proofErr w:type="spellStart"/>
      <w:r w:rsidR="00BF7FF6">
        <w:rPr>
          <w:rFonts w:eastAsiaTheme="minorHAnsi"/>
        </w:rPr>
        <w:t>Abowd</w:t>
      </w:r>
      <w:proofErr w:type="spellEnd"/>
      <w:r w:rsidR="00BF7FF6">
        <w:rPr>
          <w:rFonts w:eastAsiaTheme="minorHAnsi"/>
        </w:rPr>
        <w:t xml:space="preserve"> et al.</w:t>
      </w:r>
      <w:r w:rsidRPr="003C7E2E">
        <w:rPr>
          <w:rFonts w:eastAsiaTheme="minorHAnsi"/>
        </w:rPr>
        <w:t xml:space="preserve"> g</w:t>
      </w:r>
      <w:r w:rsidRPr="003C7E2E">
        <w:rPr>
          <w:rFonts w:eastAsiaTheme="minorHAnsi"/>
        </w:rPr>
        <w:t>e</w:t>
      </w:r>
      <w:r w:rsidRPr="003C7E2E">
        <w:rPr>
          <w:rFonts w:eastAsiaTheme="minorHAnsi"/>
        </w:rPr>
        <w:t>nutzt werden.</w:t>
      </w:r>
    </w:p>
    <w:p w14:paraId="590BC315"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1D7DC9">
        <w:rPr>
          <w:rFonts w:eastAsiaTheme="minorHAnsi"/>
          <w:i/>
          <w:lang w:eastAsia="en-US"/>
        </w:rPr>
        <w:t>Ubiquitous</w:t>
      </w:r>
      <w:r w:rsidRPr="001D7DC9">
        <w:rPr>
          <w:rFonts w:eastAsiaTheme="minorHAnsi"/>
          <w:i/>
          <w:lang w:eastAsia="en-US"/>
        </w:rPr>
        <w:t xml:space="preserve"> (bzw. </w:t>
      </w:r>
      <w:r w:rsidR="00D80478" w:rsidRPr="001D7DC9">
        <w:rPr>
          <w:rFonts w:eastAsiaTheme="minorHAnsi"/>
          <w:i/>
          <w:lang w:eastAsia="en-US"/>
        </w:rPr>
        <w:t>Pervasive</w:t>
      </w:r>
      <w:r w:rsidRPr="001D7DC9">
        <w:rPr>
          <w:rFonts w:eastAsiaTheme="minorHAnsi"/>
          <w:i/>
          <w:lang w:eastAsia="en-US"/>
        </w:rPr>
        <w:t>) Co</w:t>
      </w:r>
      <w:r w:rsidRPr="001D7DC9">
        <w:rPr>
          <w:rFonts w:eastAsiaTheme="minorHAnsi"/>
          <w:i/>
          <w:lang w:eastAsia="en-US"/>
        </w:rPr>
        <w:t>m</w:t>
      </w:r>
      <w:r w:rsidRPr="001D7DC9">
        <w:rPr>
          <w:rFonts w:eastAsiaTheme="minorHAnsi"/>
          <w:i/>
          <w:lang w:eastAsia="en-US"/>
        </w:rPr>
        <w:t xml:space="preserve">puting </w:t>
      </w:r>
      <w:r w:rsidRPr="003C7E2E">
        <w:rPr>
          <w:rFonts w:eastAsiaTheme="minorHAnsi"/>
          <w:lang w:eastAsia="en-US"/>
        </w:rPr>
        <w:t xml:space="preserve">gesehen </w:t>
      </w:r>
      <w:r w:rsidR="003366BF">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6BF">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6BF">
        <w:rPr>
          <w:rFonts w:eastAsiaTheme="minorHAnsi"/>
          <w:lang w:eastAsia="en-US"/>
        </w:rPr>
        <w:fldChar w:fldCharType="end"/>
      </w:r>
      <w:r w:rsidR="002F5AB7">
        <w:rPr>
          <w:rFonts w:eastAsiaTheme="minorHAnsi"/>
          <w:lang w:eastAsia="en-US"/>
        </w:rPr>
        <w:t xml:space="preserve">. </w:t>
      </w:r>
    </w:p>
    <w:p w14:paraId="3347E142" w14:textId="14CC48A1"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3366BF"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3366BF" w:rsidRPr="003C7E2E">
        <w:rPr>
          <w:rFonts w:eastAsiaTheme="minorHAnsi"/>
          <w:lang w:eastAsia="en-US"/>
        </w:rPr>
        <w:fldChar w:fldCharType="separate"/>
      </w:r>
      <w:r w:rsidR="00C63EB3" w:rsidRPr="003C7E2E">
        <w:rPr>
          <w:rFonts w:eastAsiaTheme="minorHAnsi"/>
          <w:noProof/>
          <w:lang w:eastAsia="en-US"/>
        </w:rPr>
        <w:t>(Perera et al. 2014, S. 414)</w:t>
      </w:r>
      <w:r w:rsidR="003366BF"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w:t>
      </w:r>
      <w:proofErr w:type="spellStart"/>
      <w:r w:rsidR="00C63EB3">
        <w:rPr>
          <w:rFonts w:eastAsiaTheme="minorHAnsi"/>
          <w:lang w:eastAsia="en-US"/>
        </w:rPr>
        <w:t>Indulska</w:t>
      </w:r>
      <w:proofErr w:type="spellEnd"/>
      <w:r w:rsidR="00C63EB3">
        <w:rPr>
          <w:rFonts w:eastAsiaTheme="minorHAnsi"/>
          <w:lang w:eastAsia="en-US"/>
        </w:rPr>
        <w:t xml:space="preserve"> und Sutton gehen sogar soweit, Kontextsensitivität als d</w:t>
      </w:r>
      <w:r w:rsidR="00A902EF">
        <w:rPr>
          <w:rFonts w:eastAsiaTheme="minorHAnsi"/>
          <w:lang w:eastAsia="en-US"/>
        </w:rPr>
        <w:t>ie Voraussetzung für ein „</w:t>
      </w:r>
      <w:proofErr w:type="spellStart"/>
      <w:r w:rsidR="00D80478" w:rsidRPr="00E241AE">
        <w:rPr>
          <w:rFonts w:eastAsiaTheme="minorHAnsi"/>
          <w:lang w:eastAsia="en-US"/>
        </w:rPr>
        <w:t>anywhere</w:t>
      </w:r>
      <w:proofErr w:type="spellEnd"/>
      <w:r w:rsidR="00D80478" w:rsidRPr="00E241AE">
        <w:rPr>
          <w:rFonts w:eastAsiaTheme="minorHAnsi"/>
          <w:lang w:eastAsia="en-US"/>
        </w:rPr>
        <w:t xml:space="preserve">, </w:t>
      </w:r>
      <w:proofErr w:type="spellStart"/>
      <w:r w:rsidR="00D80478" w:rsidRPr="00E241AE">
        <w:rPr>
          <w:rFonts w:eastAsiaTheme="minorHAnsi"/>
          <w:lang w:eastAsia="en-US"/>
        </w:rPr>
        <w:t>anytime</w:t>
      </w:r>
      <w:proofErr w:type="spellEnd"/>
      <w:r w:rsidR="00A902EF">
        <w:rPr>
          <w:rFonts w:eastAsiaTheme="minorHAnsi"/>
          <w:lang w:eastAsia="en-US"/>
        </w:rPr>
        <w:t>“</w:t>
      </w:r>
      <w:r w:rsidR="00C63EB3">
        <w:rPr>
          <w:rFonts w:eastAsiaTheme="minorHAnsi"/>
          <w:lang w:eastAsia="en-US"/>
        </w:rPr>
        <w:t xml:space="preserve"> Computing zu sehen </w:t>
      </w:r>
      <w:r w:rsidR="003366BF">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3366BF">
        <w:rPr>
          <w:rFonts w:eastAsiaTheme="minorHAnsi"/>
          <w:lang w:eastAsia="en-US"/>
        </w:rPr>
        <w:fldChar w:fldCharType="separate"/>
      </w:r>
      <w:r w:rsidR="00C63EB3" w:rsidRPr="00B12753">
        <w:rPr>
          <w:rFonts w:eastAsiaTheme="minorHAnsi"/>
          <w:noProof/>
          <w:lang w:eastAsia="en-US"/>
        </w:rPr>
        <w:t>(2003, S. 1)</w:t>
      </w:r>
      <w:r w:rsidR="003366BF">
        <w:rPr>
          <w:rFonts w:eastAsiaTheme="minorHAnsi"/>
          <w:lang w:eastAsia="en-US"/>
        </w:rPr>
        <w:fldChar w:fldCharType="end"/>
      </w:r>
      <w:r w:rsidR="00C63EB3">
        <w:rPr>
          <w:rFonts w:eastAsiaTheme="minorHAnsi"/>
          <w:lang w:eastAsia="en-US"/>
        </w:rPr>
        <w:t>,</w:t>
      </w:r>
    </w:p>
    <w:p w14:paraId="679978A4" w14:textId="77777777" w:rsidR="00C63EB3" w:rsidRPr="003C7E2E" w:rsidRDefault="00C63EB3" w:rsidP="00C63EB3">
      <w:pPr>
        <w:pStyle w:val="berschrift2"/>
      </w:pPr>
      <w:bookmarkStart w:id="63" w:name="_Ref280795567"/>
      <w:bookmarkStart w:id="64" w:name="_Ref280795591"/>
      <w:bookmarkStart w:id="65" w:name="_Toc283288942"/>
      <w:r w:rsidRPr="003C7E2E">
        <w:t>Möglichkeiten der Kontextsensitivität</w:t>
      </w:r>
      <w:bookmarkEnd w:id="63"/>
      <w:bookmarkEnd w:id="64"/>
      <w:bookmarkEnd w:id="65"/>
    </w:p>
    <w:p w14:paraId="05B6195A"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35F74925" w14:textId="76B18479" w:rsidR="00C63EB3" w:rsidRDefault="00C63EB3" w:rsidP="00C63EB3">
      <w:proofErr w:type="spellStart"/>
      <w:r>
        <w:t>Baldauf</w:t>
      </w:r>
      <w:proofErr w:type="spellEnd"/>
      <w:r>
        <w:t xml:space="preserve"> et al. </w:t>
      </w:r>
      <w:r w:rsidR="003366BF">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3366BF">
        <w:fldChar w:fldCharType="separate"/>
      </w:r>
      <w:r w:rsidR="008E1EF8">
        <w:rPr>
          <w:noProof/>
        </w:rPr>
        <w:t>(</w:t>
      </w:r>
      <w:r w:rsidRPr="00A07A3D">
        <w:rPr>
          <w:noProof/>
        </w:rPr>
        <w:t>2007)</w:t>
      </w:r>
      <w:r w:rsidR="003366BF">
        <w:fldChar w:fldCharType="end"/>
      </w:r>
      <w:r>
        <w:t xml:space="preserve"> und Perera et al. </w:t>
      </w:r>
      <w:r w:rsidR="003366BF">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3366BF">
        <w:fldChar w:fldCharType="separate"/>
      </w:r>
      <w:r w:rsidR="008E1EF8">
        <w:rPr>
          <w:noProof/>
        </w:rPr>
        <w:t>(</w:t>
      </w:r>
      <w:r w:rsidRPr="00A07A3D">
        <w:rPr>
          <w:noProof/>
        </w:rPr>
        <w:t>2014)</w:t>
      </w:r>
      <w:r w:rsidR="003366BF">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541C9035" w14:textId="77777777">
        <w:trPr>
          <w:trHeight w:val="247"/>
          <w:jc w:val="center"/>
        </w:trPr>
        <w:tc>
          <w:tcPr>
            <w:tcW w:w="2834" w:type="dxa"/>
            <w:tcBorders>
              <w:top w:val="single" w:sz="12" w:space="0" w:color="auto"/>
              <w:left w:val="nil"/>
              <w:bottom w:val="single" w:sz="4" w:space="0" w:color="auto"/>
              <w:right w:val="nil"/>
            </w:tcBorders>
          </w:tcPr>
          <w:p w14:paraId="6ABDD3CD"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tcPr>
          <w:p w14:paraId="0F7344A1"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545451BA" w14:textId="77777777">
        <w:trPr>
          <w:trHeight w:val="625"/>
          <w:jc w:val="center"/>
        </w:trPr>
        <w:tc>
          <w:tcPr>
            <w:tcW w:w="2834" w:type="dxa"/>
            <w:tcBorders>
              <w:top w:val="single" w:sz="4" w:space="0" w:color="auto"/>
              <w:left w:val="nil"/>
              <w:bottom w:val="nil"/>
              <w:right w:val="nil"/>
            </w:tcBorders>
          </w:tcPr>
          <w:p w14:paraId="66D5122D"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172728C8" w14:textId="77777777" w:rsidR="00C63EB3" w:rsidRPr="00FC02FE" w:rsidRDefault="00C63EB3" w:rsidP="003116A2">
            <w:pPr>
              <w:spacing w:line="276" w:lineRule="auto"/>
              <w:jc w:val="left"/>
            </w:pPr>
            <w:r>
              <w:t xml:space="preserve">Fotodioden, Farbsensoren, Infrarot </w:t>
            </w:r>
            <w:commentRangeStart w:id="66"/>
            <w:r>
              <w:t>und</w:t>
            </w:r>
            <w:commentRangeEnd w:id="66"/>
            <w:r w:rsidR="00740B71">
              <w:rPr>
                <w:rStyle w:val="Kommentarzeichen"/>
              </w:rPr>
              <w:commentReference w:id="66"/>
            </w:r>
            <w:r>
              <w:t xml:space="preserve"> UV-Sensoren etc.</w:t>
            </w:r>
          </w:p>
        </w:tc>
      </w:tr>
      <w:tr w:rsidR="00C63EB3" w:rsidRPr="00FC02FE" w14:paraId="6B52905B" w14:textId="77777777">
        <w:trPr>
          <w:trHeight w:val="625"/>
          <w:jc w:val="center"/>
        </w:trPr>
        <w:tc>
          <w:tcPr>
            <w:tcW w:w="2834" w:type="dxa"/>
            <w:tcBorders>
              <w:top w:val="nil"/>
              <w:left w:val="nil"/>
              <w:bottom w:val="nil"/>
              <w:right w:val="nil"/>
            </w:tcBorders>
          </w:tcPr>
          <w:p w14:paraId="41D03AF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6C71F861" w14:textId="77777777" w:rsidR="00C63EB3" w:rsidRPr="00FC02FE" w:rsidRDefault="00C63EB3" w:rsidP="003116A2">
            <w:pPr>
              <w:spacing w:line="276" w:lineRule="auto"/>
              <w:jc w:val="left"/>
            </w:pPr>
            <w:r>
              <w:t>Verschiedene Kameras</w:t>
            </w:r>
          </w:p>
        </w:tc>
      </w:tr>
      <w:tr w:rsidR="00C63EB3" w:rsidRPr="00FC02FE" w14:paraId="575F8656" w14:textId="77777777">
        <w:trPr>
          <w:trHeight w:val="625"/>
          <w:jc w:val="center"/>
        </w:trPr>
        <w:tc>
          <w:tcPr>
            <w:tcW w:w="2834" w:type="dxa"/>
            <w:tcBorders>
              <w:top w:val="nil"/>
              <w:left w:val="nil"/>
              <w:bottom w:val="nil"/>
              <w:right w:val="nil"/>
            </w:tcBorders>
          </w:tcPr>
          <w:p w14:paraId="5978DB48" w14:textId="77777777" w:rsidR="00C63EB3" w:rsidRDefault="00C63EB3" w:rsidP="003116A2">
            <w:pPr>
              <w:spacing w:line="276" w:lineRule="auto"/>
              <w:jc w:val="left"/>
            </w:pPr>
            <w:r>
              <w:t>Audio</w:t>
            </w:r>
          </w:p>
        </w:tc>
        <w:tc>
          <w:tcPr>
            <w:tcW w:w="5668" w:type="dxa"/>
            <w:tcBorders>
              <w:top w:val="nil"/>
              <w:left w:val="nil"/>
              <w:bottom w:val="nil"/>
              <w:right w:val="nil"/>
            </w:tcBorders>
          </w:tcPr>
          <w:p w14:paraId="0C814C79" w14:textId="77777777" w:rsidR="00C63EB3" w:rsidRDefault="00C63EB3" w:rsidP="003116A2">
            <w:pPr>
              <w:spacing w:line="276" w:lineRule="auto"/>
              <w:jc w:val="left"/>
            </w:pPr>
            <w:r>
              <w:t>Mikrofone</w:t>
            </w:r>
          </w:p>
        </w:tc>
      </w:tr>
      <w:tr w:rsidR="00C63EB3" w:rsidRPr="00FC02FE" w14:paraId="66519357" w14:textId="77777777">
        <w:trPr>
          <w:trHeight w:val="625"/>
          <w:jc w:val="center"/>
        </w:trPr>
        <w:tc>
          <w:tcPr>
            <w:tcW w:w="2834" w:type="dxa"/>
            <w:tcBorders>
              <w:top w:val="nil"/>
              <w:left w:val="nil"/>
              <w:bottom w:val="nil"/>
              <w:right w:val="nil"/>
            </w:tcBorders>
          </w:tcPr>
          <w:p w14:paraId="06B17CEB"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211F785" w14:textId="77777777" w:rsidR="00C63EB3" w:rsidRDefault="00C63EB3" w:rsidP="003116A2">
            <w:pPr>
              <w:spacing w:line="276" w:lineRule="auto"/>
              <w:jc w:val="left"/>
            </w:pPr>
            <w:r>
              <w:t>Quecksilberschalter, Neigungssensoren, Beschleunigungssensoren, Bewegungssensoren, Magnetfelder</w:t>
            </w:r>
          </w:p>
        </w:tc>
      </w:tr>
      <w:tr w:rsidR="00C63EB3" w:rsidRPr="001760AA" w14:paraId="4697B72E" w14:textId="77777777">
        <w:trPr>
          <w:trHeight w:val="625"/>
          <w:jc w:val="center"/>
        </w:trPr>
        <w:tc>
          <w:tcPr>
            <w:tcW w:w="2834" w:type="dxa"/>
            <w:tcBorders>
              <w:top w:val="nil"/>
              <w:left w:val="nil"/>
              <w:bottom w:val="nil"/>
              <w:right w:val="nil"/>
            </w:tcBorders>
          </w:tcPr>
          <w:p w14:paraId="628E4B44" w14:textId="77777777" w:rsidR="00C63EB3" w:rsidRDefault="00C63EB3" w:rsidP="003116A2">
            <w:pPr>
              <w:spacing w:line="276" w:lineRule="auto"/>
              <w:jc w:val="left"/>
            </w:pPr>
            <w:r>
              <w:t>Ort</w:t>
            </w:r>
          </w:p>
        </w:tc>
        <w:tc>
          <w:tcPr>
            <w:tcW w:w="5668" w:type="dxa"/>
            <w:tcBorders>
              <w:top w:val="nil"/>
              <w:left w:val="nil"/>
              <w:bottom w:val="nil"/>
              <w:right w:val="nil"/>
            </w:tcBorders>
          </w:tcPr>
          <w:p w14:paraId="07EA67AB" w14:textId="77777777" w:rsidR="00C63EB3" w:rsidRPr="00E241AE" w:rsidRDefault="00C63EB3" w:rsidP="003116A2">
            <w:pPr>
              <w:spacing w:line="276" w:lineRule="auto"/>
              <w:jc w:val="left"/>
              <w:rPr>
                <w:lang w:val="en-US"/>
              </w:rPr>
            </w:pPr>
            <w:proofErr w:type="spellStart"/>
            <w:r w:rsidRPr="00E241AE">
              <w:rPr>
                <w:lang w:val="en-US"/>
              </w:rPr>
              <w:t>Freiluft</w:t>
            </w:r>
            <w:proofErr w:type="spellEnd"/>
            <w:r w:rsidRPr="00E241AE">
              <w:rPr>
                <w:lang w:val="en-US"/>
              </w:rPr>
              <w:t xml:space="preserve">: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41A37884" w14:textId="77777777">
        <w:trPr>
          <w:trHeight w:val="625"/>
          <w:jc w:val="center"/>
        </w:trPr>
        <w:tc>
          <w:tcPr>
            <w:tcW w:w="2834" w:type="dxa"/>
            <w:tcBorders>
              <w:top w:val="nil"/>
              <w:left w:val="nil"/>
              <w:bottom w:val="nil"/>
              <w:right w:val="nil"/>
            </w:tcBorders>
          </w:tcPr>
          <w:p w14:paraId="455B320F"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569C34D3" w14:textId="77777777" w:rsidR="00C63EB3" w:rsidRDefault="00C63EB3" w:rsidP="00122E97">
            <w:pPr>
              <w:spacing w:line="276" w:lineRule="auto"/>
              <w:jc w:val="left"/>
            </w:pPr>
            <w:r>
              <w:t xml:space="preserve">Berührungssensoren </w:t>
            </w:r>
          </w:p>
        </w:tc>
      </w:tr>
      <w:tr w:rsidR="00C63EB3" w:rsidRPr="00FC02FE" w14:paraId="33F7A5E6" w14:textId="77777777">
        <w:trPr>
          <w:trHeight w:val="625"/>
          <w:jc w:val="center"/>
        </w:trPr>
        <w:tc>
          <w:tcPr>
            <w:tcW w:w="2834" w:type="dxa"/>
            <w:tcBorders>
              <w:top w:val="nil"/>
              <w:left w:val="nil"/>
              <w:bottom w:val="nil"/>
              <w:right w:val="nil"/>
            </w:tcBorders>
          </w:tcPr>
          <w:p w14:paraId="37532F14"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0D41E4EA" w14:textId="77777777" w:rsidR="00C63EB3" w:rsidRDefault="00C63EB3" w:rsidP="003116A2">
            <w:pPr>
              <w:spacing w:line="276" w:lineRule="auto"/>
              <w:jc w:val="left"/>
            </w:pPr>
            <w:r>
              <w:t>Thermometer</w:t>
            </w:r>
          </w:p>
        </w:tc>
      </w:tr>
      <w:tr w:rsidR="00C63EB3" w:rsidRPr="00FC02FE" w14:paraId="15B42A52" w14:textId="77777777">
        <w:trPr>
          <w:trHeight w:val="625"/>
          <w:jc w:val="center"/>
        </w:trPr>
        <w:tc>
          <w:tcPr>
            <w:tcW w:w="2834" w:type="dxa"/>
            <w:tcBorders>
              <w:top w:val="nil"/>
              <w:left w:val="nil"/>
              <w:bottom w:val="single" w:sz="4" w:space="0" w:color="auto"/>
              <w:right w:val="nil"/>
            </w:tcBorders>
          </w:tcPr>
          <w:p w14:paraId="3EA42792"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3A8EDCAA" w14:textId="77777777" w:rsidR="00C63EB3" w:rsidRDefault="000A6392" w:rsidP="003116A2">
            <w:pPr>
              <w:spacing w:line="276" w:lineRule="auto"/>
              <w:jc w:val="left"/>
            </w:pPr>
            <w:commentRangeStart w:id="67"/>
            <w:ins w:id="68" w:author="Uli" w:date="2015-01-20T05:46:00Z">
              <w:r>
                <w:t>Z</w:t>
              </w:r>
            </w:ins>
            <w:del w:id="69" w:author="Uli" w:date="2015-01-20T05:46:00Z">
              <w:r w:rsidR="00A1644A" w:rsidDel="000A6392">
                <w:delText>z</w:delText>
              </w:r>
            </w:del>
            <w:r w:rsidR="00A1644A">
              <w:t>um</w:t>
            </w:r>
            <w:commentRangeEnd w:id="67"/>
            <w:r>
              <w:rPr>
                <w:rStyle w:val="Kommentarzeichen"/>
              </w:rPr>
              <w:commentReference w:id="67"/>
            </w:r>
            <w:r w:rsidR="00A1644A">
              <w:t xml:space="preserve"> Beispiel</w:t>
            </w:r>
            <w:r w:rsidR="00C63EB3">
              <w:t xml:space="preserve"> Biosensoren zur Hautberührungsmessung oder Blu</w:t>
            </w:r>
            <w:r w:rsidR="00C63EB3">
              <w:t>t</w:t>
            </w:r>
            <w:r w:rsidR="00C63EB3">
              <w:t>druckmessung</w:t>
            </w:r>
          </w:p>
        </w:tc>
      </w:tr>
    </w:tbl>
    <w:p w14:paraId="3BC846FC" w14:textId="77777777" w:rsidR="00C53AFE" w:rsidRDefault="00C63EB3" w:rsidP="00C53AFE">
      <w:pPr>
        <w:pStyle w:val="Beschriftung"/>
        <w:rPr>
          <w:b w:val="0"/>
        </w:rPr>
      </w:pPr>
      <w:bookmarkStart w:id="70" w:name="_Ref280794651"/>
      <w:bookmarkStart w:id="71" w:name="_Toc283288988"/>
      <w:bookmarkStart w:id="72" w:name="_Ref280794636"/>
      <w:r>
        <w:t xml:space="preserve">Tabelle </w:t>
      </w:r>
      <w:r w:rsidR="003366BF">
        <w:fldChar w:fldCharType="begin"/>
      </w:r>
      <w:r w:rsidR="00B44C3B">
        <w:instrText xml:space="preserve"> STYLEREF 1 \s </w:instrText>
      </w:r>
      <w:r w:rsidR="003366BF">
        <w:fldChar w:fldCharType="separate"/>
      </w:r>
      <w:r w:rsidR="000F4CC7">
        <w:rPr>
          <w:noProof/>
        </w:rPr>
        <w:t>2</w:t>
      </w:r>
      <w:r w:rsidR="003366BF">
        <w:rPr>
          <w:noProof/>
        </w:rPr>
        <w:fldChar w:fldCharType="end"/>
      </w:r>
      <w:r>
        <w:t>.</w:t>
      </w:r>
      <w:r w:rsidR="003366BF">
        <w:fldChar w:fldCharType="begin"/>
      </w:r>
      <w:r w:rsidR="00B44C3B">
        <w:instrText xml:space="preserve"> SEQ Tabelle \* ARABIC \s 1 </w:instrText>
      </w:r>
      <w:r w:rsidR="003366BF">
        <w:fldChar w:fldCharType="separate"/>
      </w:r>
      <w:r w:rsidR="000F4CC7">
        <w:rPr>
          <w:noProof/>
        </w:rPr>
        <w:t>1</w:t>
      </w:r>
      <w:r w:rsidR="003366BF">
        <w:rPr>
          <w:noProof/>
        </w:rPr>
        <w:fldChar w:fldCharType="end"/>
      </w:r>
      <w:bookmarkEnd w:id="70"/>
      <w:r w:rsidRPr="00FC02FE">
        <w:rPr>
          <w:b w:val="0"/>
        </w:rPr>
        <w:tab/>
      </w:r>
      <w:r>
        <w:rPr>
          <w:b w:val="0"/>
        </w:rPr>
        <w:t>Häufig genutzte physische Sensoren</w:t>
      </w:r>
      <w:bookmarkEnd w:id="71"/>
      <w:r>
        <w:rPr>
          <w:b w:val="0"/>
        </w:rPr>
        <w:t xml:space="preserve"> </w:t>
      </w:r>
    </w:p>
    <w:p w14:paraId="0D57F80F" w14:textId="77777777" w:rsidR="00C53AFE" w:rsidRPr="00FC02FE" w:rsidRDefault="00C53AFE" w:rsidP="00C53AFE">
      <w:pPr>
        <w:pStyle w:val="Beschriftung"/>
        <w:ind w:left="708" w:firstLine="708"/>
        <w:rPr>
          <w:b w:val="0"/>
        </w:rPr>
      </w:pPr>
      <w:r>
        <w:rPr>
          <w:b w:val="0"/>
        </w:rPr>
        <w:t xml:space="preserve">(in Anlehnung an </w:t>
      </w:r>
      <w:r w:rsidR="003366BF">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3366BF">
        <w:rPr>
          <w:b w:val="0"/>
        </w:rPr>
        <w:fldChar w:fldCharType="separate"/>
      </w:r>
      <w:r w:rsidRPr="001B0760">
        <w:rPr>
          <w:b w:val="0"/>
          <w:noProof/>
        </w:rPr>
        <w:t>Baldauf et al. 2007, S. 266)</w:t>
      </w:r>
      <w:r w:rsidR="003366BF">
        <w:rPr>
          <w:b w:val="0"/>
        </w:rPr>
        <w:fldChar w:fldCharType="end"/>
      </w:r>
    </w:p>
    <w:bookmarkEnd w:id="72"/>
    <w:p w14:paraId="02D40802" w14:textId="77777777" w:rsidR="00C63EB3" w:rsidRDefault="00C63EB3" w:rsidP="00C63EB3">
      <w:r w:rsidRPr="003C7E2E">
        <w:lastRenderedPageBreak/>
        <w:t xml:space="preserve">Chen </w:t>
      </w:r>
      <w:r w:rsidR="003366BF" w:rsidRPr="003C7E2E">
        <w:fldChar w:fldCharType="begin" w:fldLock="1"/>
      </w:r>
      <w:r w:rsidR="002245DC">
        <w:instrText>ADDIN CSL_CITATION { "citationItems" : [ { "id" : "ITEM-1", "itemData" : { "author" : [ { "dropping-particle" : "", "family" : "Chen", "given" : "Harry L.", "non-dropping-particle" : "", "parse-names" : false, "suffix" : "" } ], "id" : "ITEM-1", "issued" : { "date-parts" : [ [ "2004" ] ] }, "page" : "129",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3366BF" w:rsidRPr="003C7E2E">
        <w:fldChar w:fldCharType="separate"/>
      </w:r>
      <w:r w:rsidRPr="003C7E2E">
        <w:rPr>
          <w:noProof/>
        </w:rPr>
        <w:t>( 2004)</w:t>
      </w:r>
      <w:r w:rsidR="003366BF"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commentRangeStart w:id="73"/>
      <w:proofErr w:type="spellStart"/>
      <w:r w:rsidRPr="00FC2AB7">
        <w:rPr>
          <w:i/>
        </w:rPr>
        <w:t>D</w:t>
      </w:r>
      <w:r w:rsidR="001D7DC9">
        <w:rPr>
          <w:i/>
        </w:rPr>
        <w:t>irect</w:t>
      </w:r>
      <w:proofErr w:type="spellEnd"/>
      <w:r w:rsidR="001D7DC9">
        <w:rPr>
          <w:i/>
        </w:rPr>
        <w:t xml:space="preserve"> Sensor A</w:t>
      </w:r>
      <w:r w:rsidRPr="00FC2AB7">
        <w:rPr>
          <w:i/>
        </w:rPr>
        <w:t>ccess</w:t>
      </w:r>
      <w:r w:rsidR="00A902EF">
        <w:t xml:space="preserve">, </w:t>
      </w:r>
      <w:r w:rsidR="001D7DC9">
        <w:rPr>
          <w:i/>
        </w:rPr>
        <w:t>Middleware I</w:t>
      </w:r>
      <w:r w:rsidRPr="00FC2AB7">
        <w:rPr>
          <w:i/>
        </w:rPr>
        <w:t>nfrastructure</w:t>
      </w:r>
      <w:r w:rsidR="00A902EF">
        <w:t xml:space="preserve"> und </w:t>
      </w:r>
      <w:proofErr w:type="spellStart"/>
      <w:r w:rsidR="001D7DC9">
        <w:rPr>
          <w:i/>
        </w:rPr>
        <w:t>Context</w:t>
      </w:r>
      <w:proofErr w:type="spellEnd"/>
      <w:r w:rsidR="001D7DC9">
        <w:rPr>
          <w:i/>
        </w:rPr>
        <w:t xml:space="preserve"> S</w:t>
      </w:r>
      <w:r w:rsidRPr="00FC2AB7">
        <w:rPr>
          <w:i/>
        </w:rPr>
        <w:t>erver</w:t>
      </w:r>
      <w:commentRangeEnd w:id="73"/>
      <w:r w:rsidR="000F4CC7">
        <w:rPr>
          <w:rStyle w:val="Kommentarzeichen"/>
        </w:rPr>
        <w:commentReference w:id="73"/>
      </w:r>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w:t>
      </w:r>
      <w:ins w:id="74" w:author="Uli" w:date="2015-01-20T05:50:00Z">
        <w:r w:rsidR="009F5D8F">
          <w:t>r</w:t>
        </w:r>
      </w:ins>
      <w:r w:rsidR="00DB6D00">
        <w:t xml:space="preserve">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3366BF"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3366BF" w:rsidRPr="003C7E2E">
        <w:fldChar w:fldCharType="separate"/>
      </w:r>
      <w:r w:rsidRPr="00145DAE">
        <w:rPr>
          <w:noProof/>
        </w:rPr>
        <w:t>(Baldauf et al. 2007, S. 264–265; Perera et al. 2014, S. 428)</w:t>
      </w:r>
      <w:r w:rsidR="003366BF" w:rsidRPr="003C7E2E">
        <w:fldChar w:fldCharType="end"/>
      </w:r>
      <w:r>
        <w:t xml:space="preserve">. </w:t>
      </w:r>
    </w:p>
    <w:p w14:paraId="1B43DCD1" w14:textId="1922E0BA" w:rsidR="00C63EB3" w:rsidRDefault="00C63EB3" w:rsidP="00C63EB3">
      <w:r>
        <w:t xml:space="preserve">Ein weiterer Ansatz </w:t>
      </w:r>
      <w:r w:rsidR="003116A2">
        <w:t>ist</w:t>
      </w:r>
      <w:r>
        <w:t xml:space="preserve"> die Einteilung der kontextsensitiven Systeme nach Kontextart und den zugehörigen Sensoren (</w:t>
      </w:r>
      <w:r w:rsidR="00334D8A">
        <w:rPr>
          <w:rStyle w:val="IntensiverVerweis"/>
        </w:rPr>
        <w:t>Tabelle 2</w:t>
      </w:r>
      <w:r w:rsidRPr="00022AE9">
        <w:rPr>
          <w:rStyle w:val="IntensiverVerweis"/>
        </w:rPr>
        <w:t>.1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3366BF">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3366BF">
        <w:fldChar w:fldCharType="separate"/>
      </w:r>
      <w:r w:rsidRPr="00B07654">
        <w:rPr>
          <w:noProof/>
        </w:rPr>
        <w:t>(Schmidt und van Laerhoven 2001, S. 67–68)</w:t>
      </w:r>
      <w:r w:rsidR="003366BF">
        <w:fldChar w:fldCharType="end"/>
      </w:r>
      <w:r w:rsidR="00C53AFE">
        <w:t>.</w:t>
      </w:r>
    </w:p>
    <w:p w14:paraId="157AF83A" w14:textId="77777777"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w:t>
      </w:r>
      <w:proofErr w:type="spellStart"/>
      <w:r>
        <w:t>Context</w:t>
      </w:r>
      <w:proofErr w:type="spellEnd"/>
      <w:r>
        <w:t xml:space="preserve"> Server und auf die visuellen Kontextarten gelegt.</w:t>
      </w:r>
    </w:p>
    <w:p w14:paraId="29917953"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4CE83E17" w14:textId="77777777" w:rsidR="00C63EB3" w:rsidRDefault="00C63EB3" w:rsidP="00C63EB3">
      <w:pPr>
        <w:pStyle w:val="berschrift3"/>
      </w:pPr>
      <w:bookmarkStart w:id="75" w:name="_Toc283288943"/>
      <w:r>
        <w:t xml:space="preserve">QR </w:t>
      </w:r>
      <w:r w:rsidRPr="003C7E2E">
        <w:t>Codes</w:t>
      </w:r>
      <w:bookmarkEnd w:id="75"/>
    </w:p>
    <w:p w14:paraId="04A2E980" w14:textId="77777777" w:rsidR="00C63EB3" w:rsidRDefault="00C63EB3" w:rsidP="00C63EB3">
      <w:pPr>
        <w:pStyle w:val="BasicText"/>
      </w:pPr>
      <w:r>
        <w:t>Als spezielle Art der visuellen Kontextsensitivität</w:t>
      </w:r>
      <w:r w:rsidR="00DB6D00">
        <w:t xml:space="preserve"> (siehe </w:t>
      </w:r>
      <w:r w:rsidR="003366BF" w:rsidRPr="00334D8A">
        <w:rPr>
          <w:rStyle w:val="IntensiverVerweis"/>
        </w:rPr>
        <w:fldChar w:fldCharType="begin"/>
      </w:r>
      <w:r w:rsidR="00DB6D00" w:rsidRPr="00334D8A">
        <w:rPr>
          <w:rStyle w:val="IntensiverVerweis"/>
        </w:rPr>
        <w:instrText xml:space="preserve"> REF _Ref280794651 \h </w:instrText>
      </w:r>
      <w:r w:rsidR="003366BF" w:rsidRPr="00334D8A">
        <w:rPr>
          <w:rStyle w:val="IntensiverVerweis"/>
        </w:rPr>
      </w:r>
      <w:r w:rsidR="003366BF" w:rsidRPr="00334D8A">
        <w:rPr>
          <w:rStyle w:val="IntensiverVerweis"/>
        </w:rPr>
        <w:fldChar w:fldCharType="separate"/>
      </w:r>
      <w:r w:rsidR="000F4CC7" w:rsidRPr="00334D8A">
        <w:rPr>
          <w:rStyle w:val="IntensiverVerweis"/>
        </w:rPr>
        <w:t>Tabelle 2.1</w:t>
      </w:r>
      <w:r w:rsidR="003366BF" w:rsidRPr="00334D8A">
        <w:rPr>
          <w:rStyle w:val="IntensiverVerweis"/>
        </w:rPr>
        <w:fldChar w:fldCharType="end"/>
      </w:r>
      <w:r w:rsidR="00DB6D00">
        <w:t>)</w:t>
      </w:r>
      <w:r w:rsidR="00D94CD0">
        <w:t xml:space="preserve"> </w:t>
      </w:r>
      <w:r>
        <w:t>sollten Identif</w:t>
      </w:r>
      <w:r>
        <w:t>i</w:t>
      </w:r>
      <w:r>
        <w:t xml:space="preserve">zierungen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3366BF">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3366BF">
        <w:fldChar w:fldCharType="separate"/>
      </w:r>
      <w:r w:rsidR="00DB6D00" w:rsidRPr="00DB6D00">
        <w:rPr>
          <w:noProof/>
        </w:rPr>
        <w:t>(Ashford 2010, S. 1)</w:t>
      </w:r>
      <w:r w:rsidR="003366BF">
        <w:fldChar w:fldCharType="end"/>
      </w:r>
      <w:r w:rsidR="00DB6D00">
        <w:t>.</w:t>
      </w:r>
    </w:p>
    <w:p w14:paraId="78E4919D" w14:textId="77777777"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w:t>
      </w:r>
      <w:r w:rsidR="001D7DC9">
        <w:t>.</w:t>
      </w:r>
      <w:r>
        <w:t xml:space="preserve"> Sie wurden entwickelt</w:t>
      </w:r>
      <w:r w:rsidR="00D94CD0">
        <w:t>,</w:t>
      </w:r>
      <w:r>
        <w:t xml:space="preserve"> um schnell Informationen </w:t>
      </w:r>
      <w:r w:rsidR="00AC2988">
        <w:t>mithilfe</w:t>
      </w:r>
      <w:r>
        <w:t xml:space="preserve"> geeignete</w:t>
      </w:r>
      <w:r w:rsidR="00AC2988">
        <w:t>r</w:t>
      </w:r>
      <w:r>
        <w:t xml:space="preserve"> </w:t>
      </w:r>
      <w:proofErr w:type="spellStart"/>
      <w:r>
        <w:t>Scannersoftware</w:t>
      </w:r>
      <w:proofErr w:type="spellEnd"/>
      <w:r>
        <w:t xml:space="preserve"> auszulesen und dem Nutzer zur Ve</w:t>
      </w:r>
      <w:r>
        <w:t>r</w:t>
      </w:r>
      <w:r>
        <w:t>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w:t>
      </w:r>
      <w:r>
        <w:t>i</w:t>
      </w:r>
      <w:r>
        <w:t>chervermögen</w:t>
      </w:r>
      <w:r w:rsidR="00D94CD0">
        <w:t>. Zudem</w:t>
      </w:r>
      <w:r>
        <w:t xml:space="preserve"> ist </w:t>
      </w:r>
      <w:r w:rsidR="00D94CD0">
        <w:t xml:space="preserve">es </w:t>
      </w:r>
      <w:r>
        <w:t>nicht möglich, die Codes mit dem menschlichen Auge nachzuvollzi</w:t>
      </w:r>
      <w:r>
        <w:t>e</w:t>
      </w:r>
      <w:r>
        <w:t xml:space="preserve">hen </w:t>
      </w:r>
      <w:r w:rsidR="003366BF">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3366BF">
        <w:fldChar w:fldCharType="separate"/>
      </w:r>
      <w:r w:rsidRPr="00B54F39">
        <w:rPr>
          <w:noProof/>
        </w:rPr>
        <w:t>(Chang et al. 2007, S. 231; Rouillard 2008, S. 52)</w:t>
      </w:r>
      <w:r w:rsidR="003366BF">
        <w:fldChar w:fldCharType="end"/>
      </w:r>
      <w:r>
        <w:t xml:space="preserve">. </w:t>
      </w:r>
    </w:p>
    <w:p w14:paraId="73B32420" w14:textId="77777777" w:rsidR="00C63EB3" w:rsidRDefault="00C63EB3" w:rsidP="00C63EB3">
      <w:pPr>
        <w:pStyle w:val="Beschriftung"/>
        <w:keepNext/>
      </w:pPr>
      <w:r>
        <w:rPr>
          <w:noProof/>
        </w:rPr>
        <w:lastRenderedPageBreak/>
        <w:drawing>
          <wp:inline distT="0" distB="0" distL="0" distR="0" wp14:anchorId="73BED896" wp14:editId="7B87F4DD">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A7DD5A3" w14:textId="77777777" w:rsidR="00C63EB3" w:rsidRPr="00FC02FE" w:rsidRDefault="00C63EB3" w:rsidP="00C63EB3">
      <w:pPr>
        <w:pStyle w:val="Beschriftung"/>
        <w:rPr>
          <w:b w:val="0"/>
        </w:rPr>
      </w:pPr>
      <w:bookmarkStart w:id="76" w:name="_Ref295840185"/>
      <w:bookmarkStart w:id="77" w:name="_Toc300656931"/>
      <w:bookmarkStart w:id="78" w:name="_Toc305486701"/>
      <w:bookmarkStart w:id="79" w:name="_Toc283288968"/>
      <w:r w:rsidRPr="00C33FAB">
        <w:t xml:space="preserve">Abb. </w:t>
      </w:r>
      <w:r w:rsidR="003366BF">
        <w:fldChar w:fldCharType="begin"/>
      </w:r>
      <w:r w:rsidR="00B44C3B">
        <w:instrText xml:space="preserve"> STYLEREF 1 \s </w:instrText>
      </w:r>
      <w:r w:rsidR="003366BF">
        <w:fldChar w:fldCharType="separate"/>
      </w:r>
      <w:r w:rsidR="000F4CC7">
        <w:rPr>
          <w:noProof/>
        </w:rPr>
        <w:t>2</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1</w:t>
      </w:r>
      <w:r w:rsidR="003366BF">
        <w:rPr>
          <w:noProof/>
        </w:rPr>
        <w:fldChar w:fldCharType="end"/>
      </w:r>
      <w:bookmarkEnd w:id="76"/>
      <w:r w:rsidRPr="00FC02FE">
        <w:rPr>
          <w:b w:val="0"/>
        </w:rPr>
        <w:tab/>
      </w:r>
      <w:bookmarkEnd w:id="77"/>
      <w:bookmarkEnd w:id="78"/>
      <w:r>
        <w:rPr>
          <w:b w:val="0"/>
        </w:rPr>
        <w:t>QR Code für den Titel dieser Arbeit</w:t>
      </w:r>
      <w:bookmarkEnd w:id="79"/>
    </w:p>
    <w:p w14:paraId="0879AB5B" w14:textId="77777777" w:rsidR="00C63EB3" w:rsidRDefault="00C63EB3" w:rsidP="00C63EB3">
      <w:pPr>
        <w:pStyle w:val="BasicText"/>
      </w:pPr>
      <w:r>
        <w:t xml:space="preserve">QR Codes </w:t>
      </w:r>
      <w:r w:rsidR="001D7DC9">
        <w:t xml:space="preserve">(siehe </w:t>
      </w:r>
      <w:r w:rsidR="001D7DC9" w:rsidRPr="00DB6D00">
        <w:rPr>
          <w:rStyle w:val="IntensiverVerweis"/>
        </w:rPr>
        <w:t>Abb. 2.1</w:t>
      </w:r>
      <w:r w:rsidR="001D7DC9" w:rsidRPr="00D252A1">
        <w:t>)</w:t>
      </w:r>
      <w:r w:rsidR="001D7DC9">
        <w:t xml:space="preserve"> </w:t>
      </w:r>
      <w:r>
        <w:t xml:space="preserve">wurden 1994 von dem japanischen Unternehmen </w:t>
      </w:r>
      <w:proofErr w:type="spellStart"/>
      <w:r>
        <w:t>D</w:t>
      </w:r>
      <w:r w:rsidR="001D7DC9">
        <w:t>enso</w:t>
      </w:r>
      <w:proofErr w:type="spellEnd"/>
      <w:r w:rsidR="001D7DC9">
        <w:t xml:space="preserve"> </w:t>
      </w:r>
      <w:r>
        <w:t xml:space="preserve">Wave entwickelt. Es existieren 40 verschiedene Versionen des QR Codes, die sich vor allem in ihrer Größe und dadurch in ihrem Speichervolumen, aber auch in ihrer </w:t>
      </w:r>
      <w:r w:rsidR="003116A2">
        <w:t>Ausl</w:t>
      </w:r>
      <w:r>
        <w:t>e</w:t>
      </w:r>
      <w:r>
        <w:t>s</w:t>
      </w:r>
      <w:r>
        <w:t xml:space="preserve">barkeit trotz teilweiser Beschädigung unterscheiden </w:t>
      </w:r>
      <w:r w:rsidR="003366BF">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3366BF">
        <w:fldChar w:fldCharType="separate"/>
      </w:r>
      <w:r w:rsidR="002B4217" w:rsidRPr="002B4217">
        <w:rPr>
          <w:noProof/>
        </w:rPr>
        <w:t>(DENSO WAVE 2014)</w:t>
      </w:r>
      <w:r w:rsidR="003366BF">
        <w:fldChar w:fldCharType="end"/>
      </w:r>
      <w:r w:rsidR="003116A2">
        <w:t xml:space="preserve">. </w:t>
      </w:r>
    </w:p>
    <w:p w14:paraId="3EAF6D11" w14:textId="77777777"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3366BF">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3366BF">
        <w:fldChar w:fldCharType="separate"/>
      </w:r>
      <w:r w:rsidRPr="00A83DD3">
        <w:rPr>
          <w:noProof/>
        </w:rPr>
        <w:t>(Walsh 2010, S. 57)</w:t>
      </w:r>
      <w:r w:rsidR="003366BF">
        <w:fldChar w:fldCharType="end"/>
      </w:r>
      <w:r>
        <w:t xml:space="preserve"> oder </w:t>
      </w:r>
      <w:r w:rsidR="00400E87">
        <w:t>–</w:t>
      </w:r>
      <w:r w:rsidR="00A268E4">
        <w:t xml:space="preserve"> </w:t>
      </w:r>
      <w:r>
        <w:t>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w:t>
      </w:r>
      <w:r w:rsidR="001D7DC9">
        <w:t>nzuzeigen, s</w:t>
      </w:r>
      <w:r>
        <w:t>ei es die Internetseite eines Unternehmens</w:t>
      </w:r>
      <w:r w:rsidR="00C53AFE">
        <w:t>,</w:t>
      </w:r>
      <w:r>
        <w:t xml:space="preserve"> in der Werbung oder ein informativer Text über ein Ausstellungsstück in einem Museum. Zusätzlich ist es möglich,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3366BF">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3366BF">
        <w:fldChar w:fldCharType="separate"/>
      </w:r>
      <w:r w:rsidRPr="00D71D94">
        <w:rPr>
          <w:noProof/>
        </w:rPr>
        <w:t>(Rouillard 2008, S. 52–53)</w:t>
      </w:r>
      <w:r w:rsidR="003366BF">
        <w:fldChar w:fldCharType="end"/>
      </w:r>
      <w:r>
        <w:t xml:space="preserve">. </w:t>
      </w:r>
    </w:p>
    <w:p w14:paraId="6AF8090E" w14:textId="77777777" w:rsidR="00C63EB3" w:rsidRPr="003C7E2E" w:rsidRDefault="00C63EB3" w:rsidP="00C63EB3">
      <w:pPr>
        <w:pStyle w:val="berschrift3"/>
      </w:pPr>
      <w:bookmarkStart w:id="80" w:name="_Toc283288944"/>
      <w:r>
        <w:t>Location-</w:t>
      </w:r>
      <w:proofErr w:type="spellStart"/>
      <w:r w:rsidRPr="003C7E2E">
        <w:t>Based</w:t>
      </w:r>
      <w:proofErr w:type="spellEnd"/>
      <w:r w:rsidRPr="003C7E2E">
        <w:t xml:space="preserve"> Services</w:t>
      </w:r>
      <w:bookmarkEnd w:id="80"/>
    </w:p>
    <w:p w14:paraId="48803CCC" w14:textId="77777777" w:rsidR="00C63EB3" w:rsidRDefault="00C63EB3" w:rsidP="00C63EB3">
      <w:pPr>
        <w:pStyle w:val="BasicText"/>
      </w:pPr>
      <w:r>
        <w:t xml:space="preserve">Ortsbasierte Dienste (engl. </w:t>
      </w:r>
      <w:r w:rsidRPr="004C682A">
        <w:rPr>
          <w:i/>
        </w:rPr>
        <w:t>Location-</w:t>
      </w:r>
      <w:proofErr w:type="spellStart"/>
      <w:r w:rsidRPr="004C682A">
        <w:rPr>
          <w:i/>
        </w:rPr>
        <w:t>Based</w:t>
      </w:r>
      <w:proofErr w:type="spellEnd"/>
      <w:r w:rsidRPr="004C682A">
        <w:rPr>
          <w:i/>
        </w:rPr>
        <w:t xml:space="preserve"> Services</w:t>
      </w:r>
      <w:r>
        <w:t>) sind unter Normalnutzern von mobilen Endgeräten die heute wohl am verbreite</w:t>
      </w:r>
      <w:ins w:id="81" w:author="Uli" w:date="2015-01-20T06:00:00Z">
        <w:r w:rsidR="00B55E00">
          <w:t>t</w:t>
        </w:r>
      </w:ins>
      <w:r w:rsidR="00F77AB1">
        <w:t>s</w:t>
      </w:r>
      <w:r>
        <w:t>ten und bekanntesten Beispiele unter den kontextsensitiven Anwendungen. Dafür spricht, dass neben einem in den USA r</w:t>
      </w:r>
      <w:r>
        <w:t>e</w:t>
      </w:r>
      <w:r>
        <w:t xml:space="preserve">gistrierten Patent </w:t>
      </w:r>
      <w:r w:rsidR="003366BF">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3366BF">
        <w:fldChar w:fldCharType="separate"/>
      </w:r>
      <w:r w:rsidRPr="006F6A78">
        <w:rPr>
          <w:noProof/>
        </w:rPr>
        <w:t>(Portman et al. 2005)</w:t>
      </w:r>
      <w:r w:rsidR="003366BF">
        <w:fldChar w:fldCharType="end"/>
      </w:r>
      <w:r>
        <w:t xml:space="preserve"> auch empirische Studien zu der Akzeptanz di</w:t>
      </w:r>
      <w:r>
        <w:t>e</w:t>
      </w:r>
      <w:r>
        <w:t xml:space="preserve">ser Dienste unter Endkunden </w:t>
      </w:r>
      <w:r w:rsidR="003366BF">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3366BF">
        <w:fldChar w:fldCharType="separate"/>
      </w:r>
      <w:r w:rsidR="002B4217" w:rsidRPr="002B4217">
        <w:rPr>
          <w:noProof/>
        </w:rPr>
        <w:t>(Kölmel und Yellowmap AG 2003; Junglas und Watson 2008)</w:t>
      </w:r>
      <w:r w:rsidR="003366BF">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Neuere Veröffentlichungen beschäftigen sich eher mit der Verknüpfung von bestehenden Location-</w:t>
      </w:r>
      <w:proofErr w:type="spellStart"/>
      <w:r>
        <w:t>Based</w:t>
      </w:r>
      <w:proofErr w:type="spellEnd"/>
      <w:r>
        <w:t xml:space="preserve"> Services mit weiteren Technologien </w:t>
      </w:r>
      <w:r w:rsidR="003366BF">
        <w:fldChar w:fldCharType="begin" w:fldLock="1"/>
      </w:r>
      <w:r w:rsidR="002245DC">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"previouslyFormattedCitation" : "(Cho et al. 2011; Gao et al. 2012)" }, "properties" : { "noteIndex" : 0 }, "schema" : "https://github.com/citation-style-language/schema/raw/master/csl-citation.json" }</w:instrText>
      </w:r>
      <w:r w:rsidR="003366BF">
        <w:fldChar w:fldCharType="separate"/>
      </w:r>
      <w:r w:rsidR="00153617" w:rsidRPr="00153617">
        <w:rPr>
          <w:noProof/>
        </w:rPr>
        <w:t>(Cho et al. 2011; Gao et al. 2012)</w:t>
      </w:r>
      <w:r w:rsidR="003366BF">
        <w:fldChar w:fldCharType="end"/>
      </w:r>
      <w:r w:rsidR="00153617">
        <w:t>.</w:t>
      </w:r>
    </w:p>
    <w:p w14:paraId="7AA9285C" w14:textId="77777777" w:rsidR="00C53AFE" w:rsidRDefault="00C53AFE" w:rsidP="00C63EB3">
      <w:pPr>
        <w:pStyle w:val="BasicText"/>
      </w:pPr>
    </w:p>
    <w:p w14:paraId="467E51D9" w14:textId="77777777"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proofErr w:type="spellStart"/>
      <w:r>
        <w:t>Yelp</w:t>
      </w:r>
      <w:proofErr w:type="spellEnd"/>
      <w:r>
        <w:t xml:space="preserve">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w:t>
      </w:r>
      <w:proofErr w:type="spellStart"/>
      <w:r>
        <w:t>Based</w:t>
      </w:r>
      <w:proofErr w:type="spellEnd"/>
      <w:r>
        <w:t xml:space="preserve"> Services akzeptierte Anwendungen in der Welt der mobilen En</w:t>
      </w:r>
      <w:r>
        <w:t>d</w:t>
      </w:r>
      <w:r>
        <w:t>geräte sind.</w:t>
      </w:r>
    </w:p>
    <w:p w14:paraId="7716D88E" w14:textId="77777777" w:rsidR="00C63EB3" w:rsidRDefault="00C63EB3" w:rsidP="00C63EB3">
      <w:pPr>
        <w:pStyle w:val="Beschriftung"/>
      </w:pPr>
      <w:r>
        <w:rPr>
          <w:noProof/>
        </w:rPr>
        <w:drawing>
          <wp:inline distT="0" distB="0" distL="0" distR="0" wp14:anchorId="29C9C496" wp14:editId="3C878389">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27EC0EA" w14:textId="77777777" w:rsidR="00C63EB3" w:rsidRDefault="00C63EB3" w:rsidP="00C63EB3">
      <w:pPr>
        <w:pStyle w:val="Beschriftung"/>
      </w:pPr>
      <w:bookmarkStart w:id="82" w:name="_Toc283288969"/>
      <w:r w:rsidRPr="00C33FAB">
        <w:t xml:space="preserve">Abb. </w:t>
      </w:r>
      <w:r w:rsidR="003366BF">
        <w:fldChar w:fldCharType="begin"/>
      </w:r>
      <w:r w:rsidR="00B44C3B">
        <w:instrText xml:space="preserve"> STYLEREF 1 \s </w:instrText>
      </w:r>
      <w:r w:rsidR="003366BF">
        <w:fldChar w:fldCharType="separate"/>
      </w:r>
      <w:r w:rsidR="000F4CC7">
        <w:rPr>
          <w:noProof/>
        </w:rPr>
        <w:t>2</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2</w:t>
      </w:r>
      <w:r w:rsidR="003366BF">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82"/>
    </w:p>
    <w:p w14:paraId="13BB9845" w14:textId="77777777" w:rsidR="00C63EB3" w:rsidRDefault="003116A2" w:rsidP="00C63EB3">
      <w:pPr>
        <w:pStyle w:val="Anfhrungszeichen"/>
      </w:pPr>
      <w:r>
        <w:rPr>
          <w:i w:val="0"/>
        </w:rPr>
        <w:t>So beschreibt d</w:t>
      </w:r>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3366BF">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3366BF">
        <w:fldChar w:fldCharType="separate"/>
      </w:r>
      <w:r w:rsidR="00C63EB3" w:rsidRPr="008D37AC">
        <w:rPr>
          <w:i w:val="0"/>
          <w:noProof/>
        </w:rPr>
        <w:t>(UMTS Forum 2001, S. 35)</w:t>
      </w:r>
      <w:r w:rsidR="003366BF">
        <w:fldChar w:fldCharType="end"/>
      </w:r>
      <w:r w:rsidR="00C63EB3">
        <w:t>.</w:t>
      </w:r>
    </w:p>
    <w:p w14:paraId="1ECD3894" w14:textId="1CB2EA43"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00334D8A">
        <w:rPr>
          <w:rStyle w:val="IntensiverVerweis"/>
        </w:rPr>
        <w:t>Tabelle 2</w:t>
      </w:r>
      <w:r w:rsidRPr="00244A46">
        <w:rPr>
          <w:rStyle w:val="IntensiverVerweis"/>
        </w:rPr>
        <w:t>.1</w:t>
      </w:r>
      <w:r>
        <w:t xml:space="preserve"> genannt</w:t>
      </w:r>
      <w:r w:rsidR="008D1756">
        <w:t xml:space="preserve"> –</w:t>
      </w:r>
      <w:r>
        <w:t xml:space="preserve"> physische Sensoren wie GSM, GPS und </w:t>
      </w:r>
      <w:proofErr w:type="spellStart"/>
      <w:r>
        <w:t>assisted</w:t>
      </w:r>
      <w:proofErr w:type="spellEnd"/>
      <w:r>
        <w:t xml:space="preserve"> GPS (</w:t>
      </w:r>
      <w:proofErr w:type="spellStart"/>
      <w:r>
        <w:t>aGPS</w:t>
      </w:r>
      <w:proofErr w:type="spellEnd"/>
      <w:r>
        <w:t xml:space="preserve">) </w:t>
      </w:r>
      <w:r w:rsidR="003366BF">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366BF">
        <w:fldChar w:fldCharType="separate"/>
      </w:r>
      <w:r w:rsidRPr="00303D22">
        <w:rPr>
          <w:noProof/>
        </w:rPr>
        <w:t>(Djuknic und Richton 2001, S. 123)</w:t>
      </w:r>
      <w:r w:rsidR="003366BF">
        <w:fldChar w:fldCharType="end"/>
      </w:r>
      <w:r w:rsidR="008D1756">
        <w:t>.</w:t>
      </w:r>
      <w:r>
        <w:t xml:space="preserve"> </w:t>
      </w:r>
      <w:r w:rsidR="008C3E42">
        <w:t>Darüber hinaus ist</w:t>
      </w:r>
      <w:r>
        <w:t xml:space="preserve"> eine Ermittlung anhand von Nutzereingaben oder durch andere Applikationen denkbar </w:t>
      </w:r>
      <w:r w:rsidR="003366BF">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3366BF">
        <w:fldChar w:fldCharType="separate"/>
      </w:r>
      <w:r w:rsidRPr="00817132">
        <w:rPr>
          <w:noProof/>
        </w:rPr>
        <w:t>(Indulska und Sutton 2003, S. 1)</w:t>
      </w:r>
      <w:r w:rsidR="003366BF">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ins w:id="83" w:author="Uli" w:date="2015-01-20T06:03:00Z">
        <w:r w:rsidR="004B5C58">
          <w:t>,</w:t>
        </w:r>
      </w:ins>
      <w:r w:rsidR="00F77AB1">
        <w:t xml:space="preserve"> </w:t>
      </w:r>
      <w:r w:rsidR="008D1756">
        <w:t>oder o</w:t>
      </w:r>
      <w:r w:rsidR="00F77AB1">
        <w:t xml:space="preserve">b es </w:t>
      </w:r>
      <w:r>
        <w:t>sich um eine Lokalisierung in einem Gebäude handelt, welche dann zum Beispiel über die bereits genannten QR Codes g</w:t>
      </w:r>
      <w:r>
        <w:t>e</w:t>
      </w:r>
      <w:r>
        <w:t xml:space="preserve">schehen könnte </w:t>
      </w:r>
      <w:r w:rsidR="003366BF">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3366BF">
        <w:fldChar w:fldCharType="separate"/>
      </w:r>
      <w:r w:rsidRPr="007010D3">
        <w:rPr>
          <w:noProof/>
        </w:rPr>
        <w:t>(Chang et al. 2007, S. 231)</w:t>
      </w:r>
      <w:r w:rsidR="003366BF">
        <w:fldChar w:fldCharType="end"/>
      </w:r>
      <w:r w:rsidR="00400E87">
        <w:t>.</w:t>
      </w:r>
    </w:p>
    <w:p w14:paraId="4200515E" w14:textId="77777777" w:rsidR="00C63EB3" w:rsidRPr="00D86AC0" w:rsidRDefault="00B71DF7" w:rsidP="00C63EB3">
      <w:pPr>
        <w:pStyle w:val="berschrift3"/>
      </w:pPr>
      <w:bookmarkStart w:id="84" w:name="_Ref282426549"/>
      <w:bookmarkStart w:id="85" w:name="_Toc283288945"/>
      <w:r w:rsidRPr="00D86AC0">
        <w:lastRenderedPageBreak/>
        <w:t>Objekt- und Bilderkennung</w:t>
      </w:r>
      <w:bookmarkEnd w:id="84"/>
      <w:bookmarkEnd w:id="85"/>
    </w:p>
    <w:p w14:paraId="213E678E" w14:textId="77777777" w:rsidR="00C63EB3" w:rsidRDefault="00C63EB3" w:rsidP="00C63EB3">
      <w:pPr>
        <w:pStyle w:val="BasicText"/>
      </w:pPr>
      <w:r>
        <w:t xml:space="preserve">Objekt- und Bilderkennung (engl. </w:t>
      </w:r>
      <w:proofErr w:type="spellStart"/>
      <w:r w:rsidRPr="004C682A">
        <w:rPr>
          <w:i/>
        </w:rPr>
        <w:t>Object</w:t>
      </w:r>
      <w:proofErr w:type="spellEnd"/>
      <w:r w:rsidRPr="004C682A">
        <w:rPr>
          <w:i/>
        </w:rPr>
        <w:t xml:space="preserve"> Recognition</w:t>
      </w:r>
      <w:r>
        <w:t xml:space="preserve">) sind als Unterbereich der </w:t>
      </w:r>
      <w:r w:rsidRPr="009A2C6C">
        <w:rPr>
          <w:i/>
        </w:rPr>
        <w:t>Co</w:t>
      </w:r>
      <w:r w:rsidRPr="009A2C6C">
        <w:rPr>
          <w:i/>
        </w:rPr>
        <w:t>m</w:t>
      </w:r>
      <w:r w:rsidRPr="009A2C6C">
        <w:rPr>
          <w:i/>
        </w:rPr>
        <w:t>puter Vision</w:t>
      </w:r>
      <w:r>
        <w:t xml:space="preserve"> zu sehen </w:t>
      </w:r>
      <w:r w:rsidR="003366BF">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66BF">
        <w:fldChar w:fldCharType="separate"/>
      </w:r>
      <w:r w:rsidRPr="00330AFC">
        <w:rPr>
          <w:noProof/>
        </w:rPr>
        <w:t>(Swain und Ballard 1991, S. 1)</w:t>
      </w:r>
      <w:r w:rsidR="003366BF">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3366BF">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3366BF">
        <w:fldChar w:fldCharType="separate"/>
      </w:r>
      <w:r w:rsidRPr="005D4AB2">
        <w:rPr>
          <w:noProof/>
        </w:rPr>
        <w:t>(Baumgart 1974)</w:t>
      </w:r>
      <w:r w:rsidR="003366BF">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bookmarkStart w:id="86" w:name="_GoBack"/>
      <w:bookmarkEnd w:id="86"/>
      <w:r w:rsidR="003366BF">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3366BF">
        <w:fldChar w:fldCharType="separate"/>
      </w:r>
      <w:r w:rsidR="00E303C1" w:rsidRPr="00E303C1">
        <w:rPr>
          <w:noProof/>
        </w:rPr>
        <w:t>(Szeliski 2010, S. 1–6)</w:t>
      </w:r>
      <w:r w:rsidR="003366BF">
        <w:fldChar w:fldCharType="end"/>
      </w:r>
      <w:r>
        <w:t xml:space="preserve">. Aber auch im Endnutzerbereich lassen sich Applikationen der Computer Vision finden. </w:t>
      </w:r>
    </w:p>
    <w:p w14:paraId="72177558" w14:textId="77777777" w:rsidR="00C63EB3" w:rsidRDefault="00C63EB3" w:rsidP="00C63EB3">
      <w:pPr>
        <w:pStyle w:val="BasicText"/>
      </w:pPr>
      <w:r>
        <w:t xml:space="preserve">So existieren Applikationen, welche Texterkennung (engl. </w:t>
      </w:r>
      <w:r w:rsidRPr="004C682A">
        <w:rPr>
          <w:i/>
        </w:rPr>
        <w:t xml:space="preserve">Optical </w:t>
      </w:r>
      <w:proofErr w:type="spellStart"/>
      <w:r w:rsidRPr="004C682A">
        <w:rPr>
          <w:i/>
        </w:rPr>
        <w:t>Character</w:t>
      </w:r>
      <w:proofErr w:type="spellEnd"/>
      <w:r w:rsidRPr="004C682A">
        <w:rPr>
          <w:i/>
        </w:rPr>
        <w:t xml:space="preserve"> Recogn</w:t>
      </w:r>
      <w:r w:rsidRPr="004C682A">
        <w:rPr>
          <w:i/>
        </w:rPr>
        <w:t>i</w:t>
      </w:r>
      <w:r w:rsidRPr="004C682A">
        <w:rPr>
          <w:i/>
        </w:rPr>
        <w:t>tion (OCR)</w:t>
      </w:r>
      <w:r>
        <w:t>)</w:t>
      </w:r>
      <w:r w:rsidR="00567D18">
        <w:t xml:space="preserve"> </w:t>
      </w:r>
      <w:r w:rsidR="003366BF">
        <w:fldChar w:fldCharType="begin" w:fldLock="1"/>
      </w:r>
      <w:r w:rsidR="002245DC">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"page" : "13",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3366BF">
        <w:fldChar w:fldCharType="separate"/>
      </w:r>
      <w:r w:rsidR="0056459E" w:rsidRPr="0056459E">
        <w:rPr>
          <w:noProof/>
        </w:rPr>
        <w:t>(Cipolla et al. 1982, S. 1)</w:t>
      </w:r>
      <w:r w:rsidR="003366BF">
        <w:fldChar w:fldCharType="end"/>
      </w:r>
      <w:r>
        <w:t xml:space="preserve"> zum Scannen von Textdokumenten nutzen und diese so automatisch in editier- und </w:t>
      </w:r>
      <w:r w:rsidR="008C3E42">
        <w:t>durchsuchbaren Text formatieren. O</w:t>
      </w:r>
      <w:r>
        <w:t>der etwa A</w:t>
      </w:r>
      <w:r>
        <w:t>n</w:t>
      </w:r>
      <w:r>
        <w:t>wendungen wie Google Goggles, welche in der Lage ist</w:t>
      </w:r>
      <w:r w:rsidR="00567D18">
        <w:t>,</w:t>
      </w:r>
      <w:r>
        <w:t xml:space="preserve"> fotografierte </w:t>
      </w:r>
      <w:proofErr w:type="spellStart"/>
      <w:r w:rsidR="00567D18">
        <w:t>Sudokurätsel</w:t>
      </w:r>
      <w:proofErr w:type="spellEnd"/>
      <w:r w:rsidR="00567D18">
        <w:t xml:space="preserve"> </w:t>
      </w:r>
      <w:r>
        <w:t>zu lösen oder</w:t>
      </w:r>
      <w:r w:rsidR="0044006A">
        <w:t xml:space="preserve"> kontextsensitive</w:t>
      </w:r>
      <w:r>
        <w:t xml:space="preserve"> Informationen zu bekannten Gemälden in Museen zu s</w:t>
      </w:r>
      <w:r>
        <w:t>u</w:t>
      </w:r>
      <w:r>
        <w:t>chen.</w:t>
      </w:r>
    </w:p>
    <w:p w14:paraId="08FDAB1B" w14:textId="77777777" w:rsidR="00C63EB3" w:rsidRDefault="00C63EB3" w:rsidP="00C63EB3">
      <w:pPr>
        <w:pStyle w:val="BasicText"/>
      </w:pPr>
      <w:r>
        <w:t>Objekt- und Bilderkennung nutzt Licht- und Bildsensoren</w:t>
      </w:r>
      <w:r w:rsidR="0056459E">
        <w:t xml:space="preserve"> (siehe </w:t>
      </w:r>
      <w:r w:rsidR="003366BF" w:rsidRPr="00334D8A">
        <w:rPr>
          <w:rStyle w:val="IntensiverVerweis"/>
        </w:rPr>
        <w:fldChar w:fldCharType="begin"/>
      </w:r>
      <w:r w:rsidR="00244A46" w:rsidRPr="00334D8A">
        <w:rPr>
          <w:rStyle w:val="IntensiverVerweis"/>
        </w:rPr>
        <w:instrText xml:space="preserve"> REF _Ref280794651 \h </w:instrText>
      </w:r>
      <w:r w:rsidR="003366BF" w:rsidRPr="00334D8A">
        <w:rPr>
          <w:rStyle w:val="IntensiverVerweis"/>
        </w:rPr>
      </w:r>
      <w:r w:rsidR="003366BF" w:rsidRPr="00334D8A">
        <w:rPr>
          <w:rStyle w:val="IntensiverVerweis"/>
        </w:rPr>
        <w:fldChar w:fldCharType="separate"/>
      </w:r>
      <w:r w:rsidR="000F4CC7" w:rsidRPr="00334D8A">
        <w:rPr>
          <w:rStyle w:val="IntensiverVerweis"/>
        </w:rPr>
        <w:t>Tabelle 2.1</w:t>
      </w:r>
      <w:r w:rsidR="003366BF" w:rsidRPr="00334D8A">
        <w:rPr>
          <w:rStyle w:val="IntensiverVerweis"/>
        </w:rPr>
        <w:fldChar w:fldCharType="end"/>
      </w:r>
      <w:r w:rsidR="0056459E">
        <w:t xml:space="preserve">) </w:t>
      </w:r>
      <w:r>
        <w:t>zur E</w:t>
      </w:r>
      <w:r>
        <w:t>r</w:t>
      </w:r>
      <w:r>
        <w:t>kennung und Wiedererkennung von Objekten. Für die Gewinnung der Beschreibung gibt es verschiedene Ansätze, die von Kantenerkennung</w:t>
      </w:r>
      <w:r w:rsidR="00B31CD3">
        <w:t xml:space="preserve"> (engl. </w:t>
      </w:r>
      <w:r w:rsidR="00B31CD3" w:rsidRPr="004C682A">
        <w:rPr>
          <w:i/>
        </w:rPr>
        <w:t xml:space="preserve">Edge </w:t>
      </w:r>
      <w:proofErr w:type="spellStart"/>
      <w:r w:rsidR="00B31CD3" w:rsidRPr="004C682A">
        <w:rPr>
          <w:i/>
        </w:rPr>
        <w:t>Detection</w:t>
      </w:r>
      <w:proofErr w:type="spellEnd"/>
      <w:r w:rsidR="00B31CD3" w:rsidRPr="004C682A">
        <w:rPr>
          <w:i/>
        </w:rPr>
        <w:t>)</w:t>
      </w:r>
      <w:r w:rsidR="00B31CD3">
        <w:t xml:space="preserve"> </w:t>
      </w:r>
      <w:r w:rsidR="003366BF">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3366BF">
        <w:fldChar w:fldCharType="separate"/>
      </w:r>
      <w:r w:rsidR="00B31CD3" w:rsidRPr="00B31CD3">
        <w:rPr>
          <w:noProof/>
        </w:rPr>
        <w:t>(Canny 1986, S. 679)</w:t>
      </w:r>
      <w:r w:rsidR="003366BF">
        <w:fldChar w:fldCharType="end"/>
      </w:r>
      <w:r>
        <w:t xml:space="preserve"> und Eckenerkennung</w:t>
      </w:r>
      <w:r w:rsidR="00B31CD3">
        <w:t xml:space="preserve"> (engl. </w:t>
      </w:r>
      <w:r w:rsidR="00B31CD3" w:rsidRPr="004C682A">
        <w:rPr>
          <w:i/>
        </w:rPr>
        <w:t xml:space="preserve">Corner </w:t>
      </w:r>
      <w:proofErr w:type="spellStart"/>
      <w:r w:rsidR="00B31CD3" w:rsidRPr="004C682A">
        <w:rPr>
          <w:i/>
        </w:rPr>
        <w:t>Detection</w:t>
      </w:r>
      <w:proofErr w:type="spellEnd"/>
      <w:r w:rsidR="00B31CD3">
        <w:t xml:space="preserve">) </w:t>
      </w:r>
      <w:r w:rsidR="003366BF">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3366BF">
        <w:fldChar w:fldCharType="separate"/>
      </w:r>
      <w:r w:rsidR="00B31CD3" w:rsidRPr="00B31CD3">
        <w:rPr>
          <w:noProof/>
        </w:rPr>
        <w:t>(Mehrotra et al. 1990, S. 1223)</w:t>
      </w:r>
      <w:r w:rsidR="003366BF">
        <w:fldChar w:fldCharType="end"/>
      </w:r>
      <w:r>
        <w:t xml:space="preserve"> bis zur </w:t>
      </w:r>
      <w:proofErr w:type="spellStart"/>
      <w:r>
        <w:t>Blob</w:t>
      </w:r>
      <w:proofErr w:type="spellEnd"/>
      <w:ins w:id="87" w:author="Uli" w:date="2015-01-20T06:07:00Z">
        <w:r w:rsidR="009E720C">
          <w:t>-</w:t>
        </w:r>
      </w:ins>
      <w:r>
        <w:t>Erkennung</w:t>
      </w:r>
      <w:r w:rsidR="00B31CD3">
        <w:t xml:space="preserve"> (engl. </w:t>
      </w:r>
      <w:proofErr w:type="spellStart"/>
      <w:r w:rsidR="00B31CD3" w:rsidRPr="004C682A">
        <w:rPr>
          <w:i/>
        </w:rPr>
        <w:t>Blob</w:t>
      </w:r>
      <w:proofErr w:type="spellEnd"/>
      <w:r w:rsidR="00B31CD3" w:rsidRPr="004C682A">
        <w:rPr>
          <w:i/>
        </w:rPr>
        <w:t xml:space="preserve"> </w:t>
      </w:r>
      <w:proofErr w:type="spellStart"/>
      <w:r w:rsidR="00B31CD3" w:rsidRPr="004C682A">
        <w:rPr>
          <w:i/>
        </w:rPr>
        <w:t>Detection</w:t>
      </w:r>
      <w:proofErr w:type="spellEnd"/>
      <w:r w:rsidR="00B31CD3">
        <w:t xml:space="preserve">) </w:t>
      </w:r>
      <w:r w:rsidR="003366BF">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3366BF">
        <w:fldChar w:fldCharType="separate"/>
      </w:r>
      <w:r w:rsidR="00B31CD3" w:rsidRPr="00B31CD3">
        <w:rPr>
          <w:noProof/>
        </w:rPr>
        <w:t>(Shneier 1983, S. 345)</w:t>
      </w:r>
      <w:r w:rsidR="003366BF">
        <w:fldChar w:fldCharType="end"/>
      </w:r>
      <w:r>
        <w:t xml:space="preserve"> reicht. All diese Erkennungs- und Beschreibungsalgorithmen sind aber grob unter den Algorit</w:t>
      </w:r>
      <w:r>
        <w:t>h</w:t>
      </w:r>
      <w:r>
        <w:t>men der Merkmalserkennung</w:t>
      </w:r>
      <w:r w:rsidR="0056459E">
        <w:t xml:space="preserve"> einzuordnen</w:t>
      </w:r>
      <w:r w:rsidR="00E541AD">
        <w:t xml:space="preserve"> </w:t>
      </w:r>
      <w:r w:rsidR="00B31CD3">
        <w:t>und haben gemein, dass sie entwickelt wu</w:t>
      </w:r>
      <w:r w:rsidR="00B31CD3">
        <w:t>r</w:t>
      </w:r>
      <w:r w:rsidR="00B31CD3">
        <w:t>den</w:t>
      </w:r>
      <w:r w:rsidR="00E541AD">
        <w:t>,</w:t>
      </w:r>
      <w:r w:rsidR="00B31CD3">
        <w:t xml:space="preserve"> um bestimmte</w:t>
      </w:r>
      <w:r w:rsidR="00E541AD">
        <w:t>,</w:t>
      </w:r>
      <w:r w:rsidR="00B31CD3">
        <w:t xml:space="preserve"> einmalige </w:t>
      </w:r>
      <w:r w:rsidR="00D86AC0">
        <w:t>Bildm</w:t>
      </w:r>
      <w:r w:rsidR="00B31CD3">
        <w:t>erkmale zu erkennen.</w:t>
      </w:r>
    </w:p>
    <w:p w14:paraId="0699E149" w14:textId="77777777" w:rsidR="00C06DA7" w:rsidRDefault="00C06DA7" w:rsidP="00C63EB3">
      <w:pPr>
        <w:pStyle w:val="BasicText"/>
        <w:rPr>
          <w:b/>
          <w:kern w:val="28"/>
        </w:rPr>
      </w:pPr>
      <w:r>
        <w:t xml:space="preserve">Insgesamt ist </w:t>
      </w:r>
      <w:r w:rsidR="0044006A">
        <w:t>das Gebiet</w:t>
      </w:r>
      <w:r>
        <w:t xml:space="preserve"> der Objekt- und Bilderkennung der Bereich</w:t>
      </w:r>
      <w:ins w:id="88" w:author="Uli" w:date="2015-01-20T06:08:00Z">
        <w:r w:rsidR="00BB57AF">
          <w:t>,</w:t>
        </w:r>
      </w:ins>
      <w:r>
        <w:t xml:space="preserve"> in dem si</w:t>
      </w:r>
      <w:r w:rsidR="00ED6B18">
        <w:t xml:space="preserve">ch </w:t>
      </w:r>
      <w:r w:rsidR="0044006A">
        <w:t xml:space="preserve">die </w:t>
      </w:r>
      <w:r w:rsidR="00ED6B18">
        <w:t xml:space="preserve">wenigsten </w:t>
      </w:r>
      <w:r w:rsidR="0044006A">
        <w:t xml:space="preserve">kontextsensitiven </w:t>
      </w:r>
      <w:r w:rsidR="00ED6B18">
        <w:t xml:space="preserve">Anwendungen finden lassen. Er bietet sich daher für eine Umsetzung in dieser </w:t>
      </w:r>
      <w:r w:rsidR="00C53AFE">
        <w:t xml:space="preserve">praxisbasierten </w:t>
      </w:r>
      <w:r w:rsidR="0044006A">
        <w:t>Bachelora</w:t>
      </w:r>
      <w:r w:rsidR="00ED6B18">
        <w:t>rbeit an.</w:t>
      </w:r>
    </w:p>
    <w:p w14:paraId="58646304" w14:textId="77777777" w:rsidR="00C63EB3" w:rsidRPr="003C7E2E" w:rsidRDefault="00C63EB3" w:rsidP="00C63EB3">
      <w:pPr>
        <w:pStyle w:val="berschrift1"/>
      </w:pPr>
      <w:bookmarkStart w:id="89" w:name="_Toc283288946"/>
      <w:r w:rsidRPr="003C7E2E">
        <w:lastRenderedPageBreak/>
        <w:t>Google Glass</w:t>
      </w:r>
      <w:bookmarkEnd w:id="89"/>
    </w:p>
    <w:p w14:paraId="1E3784D2" w14:textId="77777777" w:rsidR="00C63EB3" w:rsidRDefault="00C63EB3" w:rsidP="00C63EB3">
      <w:pPr>
        <w:pStyle w:val="berschrift2"/>
      </w:pPr>
      <w:bookmarkStart w:id="90" w:name="_Toc283288947"/>
      <w:r w:rsidRPr="003C7E2E">
        <w:t>Die Google Glass als Vertreter der Augmented Reality</w:t>
      </w:r>
      <w:bookmarkEnd w:id="90"/>
    </w:p>
    <w:p w14:paraId="52EF2323" w14:textId="77777777"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3366BF">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3366BF">
        <w:fldChar w:fldCharType="separate"/>
      </w:r>
      <w:r w:rsidRPr="00F72C28">
        <w:rPr>
          <w:noProof/>
        </w:rPr>
        <w:t>(Azuma 1997, S. 2)</w:t>
      </w:r>
      <w:r w:rsidR="003366BF">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3366BF">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3366BF">
        <w:fldChar w:fldCharType="separate"/>
      </w:r>
      <w:r w:rsidRPr="00C26EB0">
        <w:rPr>
          <w:noProof/>
        </w:rPr>
        <w:t>(Huang et al. 2013, S. 1–2)</w:t>
      </w:r>
      <w:r w:rsidR="003366BF">
        <w:fldChar w:fldCharType="end"/>
      </w:r>
      <w:r>
        <w:t xml:space="preserve">. </w:t>
      </w:r>
    </w:p>
    <w:p w14:paraId="3B23CE0E" w14:textId="676F4B3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w:t>
      </w:r>
      <w:proofErr w:type="spellStart"/>
      <w:r>
        <w:t>Azuma</w:t>
      </w:r>
      <w:proofErr w:type="spellEnd"/>
      <w:r>
        <w:t xml:space="preserve"> </w:t>
      </w:r>
      <w:r w:rsidR="003366BF">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3366BF">
        <w:fldChar w:fldCharType="separate"/>
      </w:r>
      <w:r w:rsidR="00334D8A">
        <w:rPr>
          <w:noProof/>
        </w:rPr>
        <w:t>(</w:t>
      </w:r>
      <w:r w:rsidRPr="00FA4567">
        <w:rPr>
          <w:noProof/>
        </w:rPr>
        <w:t>1997, S. 2)</w:t>
      </w:r>
      <w:r w:rsidR="003366BF">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w:t>
      </w:r>
      <w:ins w:id="91" w:author="Uli" w:date="2015-01-20T06:10:00Z">
        <w:r w:rsidR="00774C04">
          <w:br/>
        </w:r>
      </w:ins>
      <w:r>
        <w:t>2D</w:t>
      </w:r>
      <w:r w:rsidR="00E541AD">
        <w:t>-</w:t>
      </w:r>
      <w:r>
        <w:t>Einblendungen konsequent als Teil der Augmented Reality aus. Spätere Definiti</w:t>
      </w:r>
      <w:r>
        <w:t>o</w:t>
      </w:r>
      <w:r>
        <w:t xml:space="preserve">nen wie die von Huang et al. </w:t>
      </w:r>
      <w:r w:rsidR="003366BF">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3366BF">
        <w:fldChar w:fldCharType="separate"/>
      </w:r>
      <w:r w:rsidRPr="004E5EE9">
        <w:rPr>
          <w:noProof/>
        </w:rPr>
        <w:t>( 2013, S. 1)</w:t>
      </w:r>
      <w:r w:rsidR="003366BF">
        <w:fldChar w:fldCharType="end"/>
      </w:r>
      <w:r>
        <w:t xml:space="preserve"> heben diese Beschränkung auf und akzepti</w:t>
      </w:r>
      <w:r>
        <w:t>e</w:t>
      </w:r>
      <w:r>
        <w:t xml:space="preserv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67A4CED8" w14:textId="77777777" w:rsidR="00C63EB3" w:rsidRDefault="00C63EB3" w:rsidP="00C63EB3">
      <w:pPr>
        <w:pStyle w:val="Anfhrungszeichen"/>
        <w:numPr>
          <w:ilvl w:val="0"/>
          <w:numId w:val="17"/>
        </w:numPr>
      </w:pPr>
      <w:r>
        <w:t>Notebooks</w:t>
      </w:r>
    </w:p>
    <w:p w14:paraId="38A0138E"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701AF551"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5542103F" w14:textId="77777777" w:rsidR="00C63EB3" w:rsidRDefault="00C63EB3" w:rsidP="00C63EB3">
      <w:pPr>
        <w:pStyle w:val="Anfhrungszeichen"/>
        <w:numPr>
          <w:ilvl w:val="0"/>
          <w:numId w:val="17"/>
        </w:numPr>
      </w:pPr>
      <w:r>
        <w:t>Ultra Mobile PCs (UMPCs)</w:t>
      </w:r>
    </w:p>
    <w:p w14:paraId="62762969" w14:textId="77777777" w:rsidR="00C63EB3" w:rsidRDefault="00C63EB3" w:rsidP="00C63EB3">
      <w:pPr>
        <w:pStyle w:val="Anfhrungszeichen"/>
        <w:numPr>
          <w:ilvl w:val="0"/>
          <w:numId w:val="17"/>
        </w:numPr>
      </w:pPr>
      <w:r>
        <w:t>Mobiltelefone</w:t>
      </w:r>
    </w:p>
    <w:p w14:paraId="6A1F89E4" w14:textId="77777777" w:rsidR="00C63EB3" w:rsidRDefault="00C63EB3" w:rsidP="00C63EB3">
      <w:pPr>
        <w:pStyle w:val="Anfhrungszeichen"/>
        <w:numPr>
          <w:ilvl w:val="0"/>
          <w:numId w:val="17"/>
        </w:numPr>
      </w:pPr>
      <w:r>
        <w:t>AR-Brillen</w:t>
      </w:r>
    </w:p>
    <w:p w14:paraId="56F9ED7B" w14:textId="77777777" w:rsidR="00C53AFE" w:rsidRDefault="00C63EB3" w:rsidP="00C63EB3">
      <w:pPr>
        <w:pStyle w:val="BasicText"/>
      </w:pPr>
      <w:r>
        <w:t xml:space="preserve">Die AR-Brille von Google, die Google Glass, wurde erstmals im Februar 2012 </w:t>
      </w:r>
      <w:r w:rsidR="003366BF">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3366BF">
        <w:fldChar w:fldCharType="separate"/>
      </w:r>
      <w:r w:rsidR="008C3E42" w:rsidRPr="008C3E42">
        <w:rPr>
          <w:noProof/>
        </w:rPr>
        <w:t>(Bilton 2012)</w:t>
      </w:r>
      <w:r w:rsidR="003366BF">
        <w:fldChar w:fldCharType="end"/>
      </w:r>
      <w:r>
        <w:t xml:space="preserve"> erwähnt und im Juni während der Unternehmensmesse Google I/O 2012 im Rahmen des Project Glass offiziell vorgestellt </w:t>
      </w:r>
      <w:r w:rsidR="003366BF">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3366BF">
        <w:fldChar w:fldCharType="separate"/>
      </w:r>
      <w:r w:rsidRPr="00DF5A74">
        <w:rPr>
          <w:noProof/>
        </w:rPr>
        <w:t>(Google 2012)</w:t>
      </w:r>
      <w:r w:rsidR="003366BF">
        <w:fldChar w:fldCharType="end"/>
      </w:r>
      <w:r>
        <w:t xml:space="preserve">.  In den Verkauf ging das Gerät im Frühjahr 2013, gleichzeitig mit dem Glass Development Kit für Entwickler und anerkannte Tester </w:t>
      </w:r>
      <w:r w:rsidR="003366BF">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3366BF">
        <w:fldChar w:fldCharType="separate"/>
      </w:r>
      <w:r w:rsidRPr="00552704">
        <w:rPr>
          <w:noProof/>
        </w:rPr>
        <w:t>(Stevens 2013)</w:t>
      </w:r>
      <w:r w:rsidR="003366BF">
        <w:fldChar w:fldCharType="end"/>
      </w:r>
      <w:r>
        <w:t xml:space="preserve">. </w:t>
      </w:r>
    </w:p>
    <w:p w14:paraId="4D1878FA" w14:textId="77777777"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3366BF">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3366BF">
        <w:fldChar w:fldCharType="separate"/>
      </w:r>
      <w:r w:rsidR="00244A46" w:rsidRPr="00244A46">
        <w:rPr>
          <w:noProof/>
        </w:rPr>
        <w:t>(Google 2014a)</w:t>
      </w:r>
      <w:r w:rsidR="003366BF">
        <w:fldChar w:fldCharType="end"/>
      </w:r>
      <w:r>
        <w:t>.</w:t>
      </w:r>
    </w:p>
    <w:p w14:paraId="3EE5DADF" w14:textId="77777777" w:rsidR="00C63EB3" w:rsidRDefault="00C63EB3" w:rsidP="00C63EB3">
      <w:pPr>
        <w:pStyle w:val="berschrift2"/>
      </w:pPr>
      <w:bookmarkStart w:id="92" w:name="_Toc283288948"/>
      <w:r w:rsidRPr="003C7E2E">
        <w:t>Spezifikationen und Besonderheiten der Google Glass</w:t>
      </w:r>
      <w:bookmarkEnd w:id="92"/>
    </w:p>
    <w:p w14:paraId="130A84DE" w14:textId="77777777" w:rsidR="00C63EB3" w:rsidRPr="005C731C" w:rsidRDefault="00C63EB3" w:rsidP="00C63EB3">
      <w:pPr>
        <w:pStyle w:val="BasicText"/>
      </w:pPr>
      <w:r>
        <w:t>Im Folgenden wird die Google Glass vorgestellt und ihre Besonderheiten auf Hard- und Softwareseite aufgezeigt.</w:t>
      </w:r>
    </w:p>
    <w:p w14:paraId="1597E2B0" w14:textId="77777777" w:rsidR="00C63EB3" w:rsidRDefault="00C63EB3" w:rsidP="00C63EB3">
      <w:pPr>
        <w:pStyle w:val="berschrift3"/>
      </w:pPr>
      <w:bookmarkStart w:id="93" w:name="_Ref282439165"/>
      <w:bookmarkStart w:id="94" w:name="_Toc283288949"/>
      <w:r w:rsidRPr="003C7E2E">
        <w:t>Hardwarespezifikationen</w:t>
      </w:r>
      <w:bookmarkEnd w:id="93"/>
      <w:bookmarkEnd w:id="94"/>
    </w:p>
    <w:p w14:paraId="7EE02997" w14:textId="77777777" w:rsidR="00C63EB3" w:rsidRDefault="00C63EB3" w:rsidP="00C63EB3">
      <w:pPr>
        <w:pStyle w:val="Beschriftung"/>
        <w:keepNext/>
      </w:pPr>
      <w:r>
        <w:rPr>
          <w:noProof/>
        </w:rPr>
        <w:drawing>
          <wp:inline distT="0" distB="0" distL="0" distR="0" wp14:anchorId="35CDFED4" wp14:editId="3AB5DF9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8A873C6" w14:textId="77777777" w:rsidR="00C53AFE" w:rsidRDefault="00C63EB3" w:rsidP="00C63EB3">
      <w:pPr>
        <w:pStyle w:val="Beschriftung"/>
        <w:rPr>
          <w:b w:val="0"/>
        </w:rPr>
      </w:pPr>
      <w:bookmarkStart w:id="95" w:name="_Toc283288970"/>
      <w:r w:rsidRPr="00C33FAB">
        <w:t xml:space="preserve">Abb. </w:t>
      </w:r>
      <w:r w:rsidR="003366BF">
        <w:fldChar w:fldCharType="begin"/>
      </w:r>
      <w:r w:rsidR="00B44C3B">
        <w:instrText xml:space="preserve"> STYLEREF 1 \s </w:instrText>
      </w:r>
      <w:r w:rsidR="003366BF">
        <w:fldChar w:fldCharType="separate"/>
      </w:r>
      <w:r w:rsidR="000F4CC7">
        <w:rPr>
          <w:noProof/>
        </w:rPr>
        <w:t>3</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1</w:t>
      </w:r>
      <w:r w:rsidR="003366BF">
        <w:rPr>
          <w:noProof/>
        </w:rPr>
        <w:fldChar w:fldCharType="end"/>
      </w:r>
      <w:r w:rsidRPr="00FC02FE">
        <w:rPr>
          <w:b w:val="0"/>
        </w:rPr>
        <w:tab/>
      </w:r>
      <w:r>
        <w:rPr>
          <w:b w:val="0"/>
        </w:rPr>
        <w:t>Beschriftete Google Glass</w:t>
      </w:r>
      <w:bookmarkEnd w:id="95"/>
      <w:r>
        <w:rPr>
          <w:b w:val="0"/>
        </w:rPr>
        <w:t xml:space="preserve"> </w:t>
      </w:r>
    </w:p>
    <w:p w14:paraId="716E5EC0" w14:textId="77777777" w:rsidR="00C63EB3" w:rsidRPr="00CF2A59" w:rsidRDefault="00C63EB3" w:rsidP="00C53AFE">
      <w:pPr>
        <w:pStyle w:val="Beschriftung"/>
        <w:ind w:hanging="2"/>
      </w:pPr>
      <w:r>
        <w:rPr>
          <w:b w:val="0"/>
        </w:rPr>
        <w:t xml:space="preserve">(in Anlehnung an </w:t>
      </w:r>
      <w:r w:rsidR="003366BF">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3366BF">
        <w:rPr>
          <w:b w:val="0"/>
        </w:rPr>
        <w:fldChar w:fldCharType="separate"/>
      </w:r>
      <w:r w:rsidRPr="00EB566B">
        <w:rPr>
          <w:b w:val="0"/>
          <w:noProof/>
        </w:rPr>
        <w:t>Feng et al. 2014, S. 3070)</w:t>
      </w:r>
      <w:r w:rsidR="003366BF">
        <w:rPr>
          <w:b w:val="0"/>
        </w:rPr>
        <w:fldChar w:fldCharType="end"/>
      </w:r>
    </w:p>
    <w:p w14:paraId="3235D447" w14:textId="7777777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proofErr w:type="spellStart"/>
      <w:r w:rsidR="00EE104B">
        <w:t>Bluetoothmodulen</w:t>
      </w:r>
      <w:proofErr w:type="spellEnd"/>
      <w:r w:rsidR="00EE104B">
        <w:t xml:space="preserve"> </w:t>
      </w:r>
      <w:r>
        <w:t>ausg</w:t>
      </w:r>
      <w:r>
        <w:t>e</w:t>
      </w:r>
      <w:r>
        <w:t xml:space="preserve">stattet, welche für die Konnektivität zu WLAN-Netzwerken oder aber die Verbindung mit einem Smartphone sorgen </w:t>
      </w:r>
      <w:r w:rsidR="003366BF">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3366BF">
        <w:fldChar w:fldCharType="separate"/>
      </w:r>
      <w:r w:rsidRPr="00A61E73">
        <w:rPr>
          <w:noProof/>
        </w:rPr>
        <w:t>(Feng et al. 2014, S. 3069)</w:t>
      </w:r>
      <w:r w:rsidR="003366BF">
        <w:fldChar w:fldCharType="end"/>
      </w:r>
      <w:r>
        <w:t xml:space="preserve">. </w:t>
      </w:r>
    </w:p>
    <w:p w14:paraId="561D6A41" w14:textId="77777777" w:rsidR="00C63EB3" w:rsidRDefault="00C63EB3" w:rsidP="00C63EB3">
      <w:pPr>
        <w:pStyle w:val="BasicText"/>
      </w:pPr>
      <w:r>
        <w:t>Allerdings stellt sie ihre Inhalte nicht durch Projektion auf Brillengläsern dar, sondern integriert ein kleines Display in die obere rechte Ecke des Sichtfelds des Trägers</w:t>
      </w:r>
      <w:r w:rsidR="00EE104B">
        <w:t>.</w:t>
      </w:r>
      <w:r>
        <w:t xml:space="preserve"> </w:t>
      </w:r>
      <w:r w:rsidR="00EE104B">
        <w:t>E</w:t>
      </w:r>
      <w:r>
        <w:t xml:space="preserve">s handelt sich hier also um ein </w:t>
      </w:r>
      <w:r w:rsidRPr="004C682A">
        <w:rPr>
          <w:i/>
        </w:rPr>
        <w:t>H</w:t>
      </w:r>
      <w:r w:rsidR="008C3E42" w:rsidRPr="004C682A">
        <w:rPr>
          <w:i/>
        </w:rPr>
        <w:t>ead-</w:t>
      </w:r>
      <w:proofErr w:type="spellStart"/>
      <w:r w:rsidR="008C3E42" w:rsidRPr="004C682A">
        <w:rPr>
          <w:i/>
        </w:rPr>
        <w:t>u</w:t>
      </w:r>
      <w:r w:rsidRPr="004C682A">
        <w:rPr>
          <w:i/>
        </w:rPr>
        <w:t>p</w:t>
      </w:r>
      <w:proofErr w:type="spellEnd"/>
      <w:r w:rsidRPr="004C682A">
        <w:rPr>
          <w:i/>
        </w:rPr>
        <w:t xml:space="preserve">-Display (HUD) </w:t>
      </w:r>
      <w:r w:rsidR="003366BF">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3366BF">
        <w:fldChar w:fldCharType="separate"/>
      </w:r>
      <w:r w:rsidRPr="009A03DA">
        <w:rPr>
          <w:noProof/>
        </w:rPr>
        <w:t>(Lins et al. 2014, S. 167–168)</w:t>
      </w:r>
      <w:r w:rsidR="003366BF">
        <w:fldChar w:fldCharType="end"/>
      </w:r>
      <w:r>
        <w:t xml:space="preserve">. </w:t>
      </w:r>
      <w:r>
        <w:lastRenderedPageBreak/>
        <w:t xml:space="preserve">Dabei </w:t>
      </w:r>
      <w:r w:rsidR="00C53AFE">
        <w:t>entsteht durch das Prisma Display der</w:t>
      </w:r>
      <w:r>
        <w:t xml:space="preserve"> Eindruck, als würde die Benutzeroberfl</w:t>
      </w:r>
      <w:r>
        <w:t>ä</w:t>
      </w:r>
      <w:r>
        <w:t xml:space="preserve">che in einiger Entfernung vor dem Nutzer schweben </w:t>
      </w:r>
      <w:r w:rsidR="003366BF">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3366BF">
        <w:fldChar w:fldCharType="separate"/>
      </w:r>
      <w:r w:rsidRPr="00DF3E1E">
        <w:rPr>
          <w:noProof/>
        </w:rPr>
        <w:t>(Torborg und Simpson 2012)</w:t>
      </w:r>
      <w:r w:rsidR="003366BF">
        <w:fldChar w:fldCharType="end"/>
      </w:r>
      <w:r>
        <w:t>.</w:t>
      </w:r>
    </w:p>
    <w:p w14:paraId="41821DE0" w14:textId="77777777" w:rsidR="00C63EB3" w:rsidRDefault="00C63EB3" w:rsidP="00C63EB3">
      <w:pPr>
        <w:pStyle w:val="BasicText"/>
      </w:pPr>
      <w:r>
        <w:t>Im hinteren Teil des Gerät</w:t>
      </w:r>
      <w:r w:rsidR="00780DFE">
        <w:t>e</w:t>
      </w:r>
      <w:r>
        <w:t>s befinden sich ein einzelliger Lithium Polymer Akku mi</w:t>
      </w:r>
      <w:r w:rsidR="000357FC">
        <w:t>t 2.1 Wattstunden und ein</w:t>
      </w:r>
      <w:r>
        <w:t xml:space="preserve"> </w:t>
      </w:r>
      <w:proofErr w:type="spellStart"/>
      <w:r>
        <w:t>Bone</w:t>
      </w:r>
      <w:proofErr w:type="spellEnd"/>
      <w:r>
        <w:t xml:space="preserve"> </w:t>
      </w:r>
      <w:proofErr w:type="spellStart"/>
      <w:r>
        <w:t>Conduction</w:t>
      </w:r>
      <w:proofErr w:type="spellEnd"/>
      <w:r>
        <w:t xml:space="preserve"> Speaker. An der rechten Seite ist ein Touc</w:t>
      </w:r>
      <w:r>
        <w:t>h</w:t>
      </w:r>
      <w:r>
        <w:t xml:space="preserve">pad zu finden, welches die Eingabe ähnlich einem </w:t>
      </w:r>
      <w:r w:rsidR="00F77AB1">
        <w:t>Notebook-Touchpad ermö</w:t>
      </w:r>
      <w:r w:rsidR="00F77AB1">
        <w:t>g</w:t>
      </w:r>
      <w:r w:rsidR="00F77AB1">
        <w:t xml:space="preserve">licht. In </w:t>
      </w:r>
      <w:r>
        <w:t xml:space="preserve">Verlängerung des </w:t>
      </w:r>
      <w:proofErr w:type="spellStart"/>
      <w:r>
        <w:t>Touchmoduls</w:t>
      </w:r>
      <w:proofErr w:type="spellEnd"/>
      <w:r>
        <w:t xml:space="preserve"> befinden sich die Recheneinheit mit Mikrofon, GPS-Einheit, eine 5 Megapixel-Kamera sowie Beschleunigungs- und Erschütterungssens</w:t>
      </w:r>
      <w:r>
        <w:t>o</w:t>
      </w:r>
      <w:r>
        <w:t>ren.  Das User Interface (UI) wird dem Träger auf einem Prisma Display mit einer nat</w:t>
      </w:r>
      <w:r>
        <w:t>i</w:t>
      </w:r>
      <w:r>
        <w:t>ven Auflösung von 640x360 Pixel angezeigt. Das Gerät hat eine Speicherkapazität von 16 G</w:t>
      </w:r>
      <w:r w:rsidR="00062990">
        <w:t>igabyte</w:t>
      </w:r>
      <w:r>
        <w:t xml:space="preserve"> Flash-Speicher </w:t>
      </w:r>
      <w:r w:rsidR="003366BF">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3366BF">
        <w:fldChar w:fldCharType="separate"/>
      </w:r>
      <w:r w:rsidR="00244A46" w:rsidRPr="00244A46">
        <w:rPr>
          <w:noProof/>
        </w:rPr>
        <w:t>(Torborg und Simpson 2012; Google 2014b)</w:t>
      </w:r>
      <w:r w:rsidR="003366BF">
        <w:fldChar w:fldCharType="end"/>
      </w:r>
      <w:r>
        <w:t>. G</w:t>
      </w:r>
      <w:r>
        <w:t>e</w:t>
      </w:r>
      <w:r>
        <w:t xml:space="preserve">steuert wird das Gerät von einem ARM-Prozessor mit bis zu 1000 Megahertz </w:t>
      </w:r>
      <w:r w:rsidR="003366BF">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3366BF">
        <w:fldChar w:fldCharType="separate"/>
      </w:r>
      <w:r w:rsidRPr="00DF3E1E">
        <w:rPr>
          <w:noProof/>
        </w:rPr>
        <w:t>(Texas Instruments 2012, S. 125)</w:t>
      </w:r>
      <w:r w:rsidR="003366BF">
        <w:fldChar w:fldCharType="end"/>
      </w:r>
      <w:r>
        <w:t>.</w:t>
      </w:r>
    </w:p>
    <w:p w14:paraId="37C0E12F" w14:textId="77777777"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w:t>
      </w:r>
      <w:ins w:id="96" w:author="Uli" w:date="2015-01-20T06:17:00Z">
        <w:r w:rsidR="00177C6D">
          <w:t>e</w:t>
        </w:r>
      </w:ins>
      <w:r>
        <w:t>ndigen Alg</w:t>
      </w:r>
      <w:r w:rsidR="00F77AB1">
        <w:t>orithmen</w:t>
      </w:r>
      <w:r w:rsidR="008C3E42">
        <w:t xml:space="preserve"> </w:t>
      </w:r>
      <w:r w:rsidR="00780DFE">
        <w:t>–</w:t>
      </w:r>
      <w:r w:rsidR="00F77AB1">
        <w:t xml:space="preserve"> eine </w:t>
      </w:r>
      <w:r>
        <w:t xml:space="preserve">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3366BF">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3366BF">
        <w:fldChar w:fldCharType="separate"/>
      </w:r>
      <w:r w:rsidRPr="009A03DA">
        <w:rPr>
          <w:noProof/>
        </w:rPr>
        <w:t>(Lins et al. 2014, S. 168–169)</w:t>
      </w:r>
      <w:r w:rsidR="003366BF">
        <w:fldChar w:fldCharType="end"/>
      </w:r>
      <w:r>
        <w:t>.</w:t>
      </w:r>
    </w:p>
    <w:p w14:paraId="7D8B947F" w14:textId="77777777" w:rsidR="00C63EB3" w:rsidRDefault="00C63EB3" w:rsidP="00C63EB3">
      <w:pPr>
        <w:pStyle w:val="berschrift3"/>
      </w:pPr>
      <w:bookmarkStart w:id="97" w:name="_Toc283288950"/>
      <w:r w:rsidRPr="003C7E2E">
        <w:t>Softwarespezifikationen</w:t>
      </w:r>
      <w:bookmarkEnd w:id="97"/>
    </w:p>
    <w:p w14:paraId="6ECCD6D4" w14:textId="77777777" w:rsidR="00C63EB3" w:rsidRDefault="00C63EB3" w:rsidP="00C63EB3">
      <w:pPr>
        <w:pStyle w:val="BasicText"/>
      </w:pPr>
      <w:r>
        <w:t>Die Glass benutzt Googles hauseigenes Betrieb</w:t>
      </w:r>
      <w:r w:rsidR="004C682A">
        <w:t xml:space="preserve">ssystem für den mobilen Markt, </w:t>
      </w:r>
      <w:proofErr w:type="spellStart"/>
      <w:r w:rsidR="004C682A" w:rsidRPr="004C682A">
        <w:rPr>
          <w:i/>
        </w:rPr>
        <w:t>Andr</w:t>
      </w:r>
      <w:r w:rsidR="004C682A" w:rsidRPr="004C682A">
        <w:rPr>
          <w:i/>
        </w:rPr>
        <w:t>o</w:t>
      </w:r>
      <w:r w:rsidR="004C682A" w:rsidRPr="004C682A">
        <w:rPr>
          <w:i/>
        </w:rPr>
        <w:t>id</w:t>
      </w:r>
      <w:proofErr w:type="spellEnd"/>
      <w:r>
        <w:t>. Dies ermöglicht es Entwicklern</w:t>
      </w:r>
      <w:r w:rsidR="00EE104B">
        <w:t>,</w:t>
      </w:r>
      <w:r>
        <w:t xml:space="preserve">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rsidR="003366BF">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6BF">
        <w:fldChar w:fldCharType="separate"/>
      </w:r>
      <w:r w:rsidRPr="003367B9">
        <w:rPr>
          <w:noProof/>
        </w:rPr>
        <w:t>(Morril 2008)</w:t>
      </w:r>
      <w:r w:rsidR="003366BF">
        <w:fldChar w:fldCharType="end"/>
      </w:r>
      <w:r w:rsidR="00EE104B">
        <w:t>.</w:t>
      </w:r>
      <w:r>
        <w:t xml:space="preserve"> </w:t>
      </w:r>
      <w:r w:rsidR="00EE104B">
        <w:t>Z</w:t>
      </w:r>
      <w:r>
        <w:t>um Stand dieser Arbeit ist die aktuellste Version die Major Version 5.0</w:t>
      </w:r>
      <w:r w:rsidR="008C3E42">
        <w:t xml:space="preserve"> </w:t>
      </w:r>
      <w:r w:rsidR="003366BF">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3366BF">
        <w:fldChar w:fldCharType="separate"/>
      </w:r>
      <w:r w:rsidR="00B765DC" w:rsidRPr="00B765DC">
        <w:rPr>
          <w:noProof/>
        </w:rPr>
        <w:t>(Google 2014c)</w:t>
      </w:r>
      <w:r w:rsidR="003366BF">
        <w:fldChar w:fldCharType="end"/>
      </w:r>
      <w:r>
        <w:t xml:space="preserve">. </w:t>
      </w:r>
    </w:p>
    <w:p w14:paraId="435A653F" w14:textId="77777777" w:rsidR="000357FC" w:rsidRDefault="00C63EB3" w:rsidP="00C63EB3">
      <w:pPr>
        <w:pStyle w:val="BasicText"/>
      </w:pPr>
      <w:proofErr w:type="spellStart"/>
      <w:r>
        <w:t>Android</w:t>
      </w:r>
      <w:proofErr w:type="spellEnd"/>
      <w:r>
        <w:t xml:space="preserve">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 xml:space="preserve">Virtual </w:t>
      </w:r>
      <w:proofErr w:type="spellStart"/>
      <w:r w:rsidRPr="004C682A">
        <w:rPr>
          <w:i/>
        </w:rPr>
        <w:t>Machine</w:t>
      </w:r>
      <w:proofErr w:type="spellEnd"/>
      <w:r w:rsidRPr="004C682A">
        <w:rPr>
          <w:i/>
        </w:rPr>
        <w:t xml:space="preserve"> (VM)</w:t>
      </w:r>
      <w:r>
        <w:t xml:space="preserve">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3366BF">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3366BF">
        <w:fldChar w:fldCharType="separate"/>
      </w:r>
      <w:r w:rsidRPr="00847EEB">
        <w:rPr>
          <w:noProof/>
        </w:rPr>
        <w:t>(Saha 2008, S. 49)</w:t>
      </w:r>
      <w:r w:rsidR="003366BF">
        <w:fldChar w:fldCharType="end"/>
      </w:r>
      <w:r>
        <w:t>.</w:t>
      </w:r>
    </w:p>
    <w:p w14:paraId="7DEB00D1" w14:textId="77777777" w:rsidR="00C63EB3" w:rsidRDefault="00C63EB3" w:rsidP="00C63EB3">
      <w:pPr>
        <w:pStyle w:val="BasicText"/>
      </w:pPr>
      <w:r>
        <w:t xml:space="preserve">Zum Ansprechen der speziellen Komponenten der AR-Brille hat Google zudem eine Erweiterung des </w:t>
      </w:r>
      <w:proofErr w:type="spellStart"/>
      <w:r w:rsidRPr="00BA2938">
        <w:rPr>
          <w:i/>
        </w:rPr>
        <w:t>Android</w:t>
      </w:r>
      <w:proofErr w:type="spellEnd"/>
      <w:r>
        <w:t xml:space="preserve"> </w:t>
      </w:r>
      <w:r w:rsidRPr="004C682A">
        <w:rPr>
          <w:i/>
        </w:rPr>
        <w:t>Software Development Kit (SDK),</w:t>
      </w:r>
      <w:r>
        <w:t xml:space="preserve"> das </w:t>
      </w:r>
      <w:r w:rsidRPr="00BA2938">
        <w:rPr>
          <w:i/>
        </w:rPr>
        <w:t>Glass Development Kit (GDK)</w:t>
      </w:r>
      <w:r>
        <w:t xml:space="preserve">, veröffentlicht </w:t>
      </w:r>
      <w:r w:rsidR="003366BF">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3366BF">
        <w:fldChar w:fldCharType="separate"/>
      </w:r>
      <w:r w:rsidRPr="009A03DA">
        <w:rPr>
          <w:noProof/>
        </w:rPr>
        <w:t>(Lins et al. 2014, S. 169)</w:t>
      </w:r>
      <w:r w:rsidR="003366BF">
        <w:fldChar w:fldCharType="end"/>
      </w:r>
      <w:r>
        <w:t>. Zum Zeitpunkt dieser Arbeit lag GDK in der Version XE</w:t>
      </w:r>
      <w:r w:rsidR="00BA2938">
        <w:t xml:space="preserve"> </w:t>
      </w:r>
      <w:r>
        <w:t xml:space="preserve">22.0 vom 14. Oktober 2014 vor </w:t>
      </w:r>
      <w:r w:rsidR="003366BF">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3366BF">
        <w:fldChar w:fldCharType="separate"/>
      </w:r>
      <w:r w:rsidR="00B765DC" w:rsidRPr="00B765DC">
        <w:rPr>
          <w:noProof/>
        </w:rPr>
        <w:t>(Google 2014d)</w:t>
      </w:r>
      <w:r w:rsidR="003366BF">
        <w:fldChar w:fldCharType="end"/>
      </w:r>
      <w:r>
        <w:t xml:space="preserve">. </w:t>
      </w:r>
    </w:p>
    <w:p w14:paraId="3B8B5773" w14:textId="77777777" w:rsidR="00C63EB3" w:rsidRDefault="00C63EB3" w:rsidP="00C63EB3">
      <w:pPr>
        <w:pStyle w:val="BasicText"/>
      </w:pPr>
      <w:r>
        <w:lastRenderedPageBreak/>
        <w:t>GDK übernimmt auf der Glass im Wesentlichen die Verwaltung der Glass-eigenen Komponenten. Zudem werden Methoden zur Verfügung gestellt</w:t>
      </w:r>
      <w:r w:rsidR="00EE104B">
        <w:t>,</w:t>
      </w:r>
      <w:r>
        <w:t xml:space="preserve"> um ein Erstellen der speziell für die AR</w:t>
      </w:r>
      <w:ins w:id="98" w:author="Uli" w:date="2015-01-20T06:23:00Z">
        <w:r w:rsidR="00D26442">
          <w:t>-</w:t>
        </w:r>
      </w:ins>
      <w:r>
        <w:t>Brille entwickelten UI-Elemente, den Cards, zu ermöglichen</w:t>
      </w:r>
      <w:r w:rsidR="00780DFE">
        <w:t xml:space="preserve"> </w:t>
      </w:r>
      <w:r w:rsidR="003366BF">
        <w:fldChar w:fldCharType="begin" w:fldLock="1"/>
      </w:r>
      <w:r w:rsidR="002B4217">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3366BF">
        <w:fldChar w:fldCharType="separate"/>
      </w:r>
      <w:r w:rsidR="00B765DC" w:rsidRPr="00B765DC">
        <w:rPr>
          <w:noProof/>
        </w:rPr>
        <w:t>(Lins et al. 2014, S. 173)</w:t>
      </w:r>
      <w:r w:rsidR="003366BF">
        <w:fldChar w:fldCharType="end"/>
      </w:r>
      <w:r>
        <w:t>.</w:t>
      </w:r>
    </w:p>
    <w:p w14:paraId="6BA6A4A0" w14:textId="77777777" w:rsidR="00C63EB3" w:rsidRDefault="00C63EB3" w:rsidP="00C63EB3">
      <w:pPr>
        <w:pStyle w:val="berschrift1"/>
      </w:pPr>
      <w:bookmarkStart w:id="99" w:name="_Toc283288951"/>
      <w:r w:rsidRPr="003C7E2E">
        <w:lastRenderedPageBreak/>
        <w:t xml:space="preserve">Einblendung von kontextsensitiven Inhalten auf der </w:t>
      </w:r>
      <w:r>
        <w:t xml:space="preserve">Google </w:t>
      </w:r>
      <w:r w:rsidRPr="003C7E2E">
        <w:t>Glass</w:t>
      </w:r>
      <w:bookmarkEnd w:id="99"/>
    </w:p>
    <w:p w14:paraId="730683C2" w14:textId="77777777"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w:t>
      </w:r>
    </w:p>
    <w:p w14:paraId="5BF9B092" w14:textId="77777777" w:rsidR="00C63EB3" w:rsidRDefault="00C63EB3" w:rsidP="00C63EB3">
      <w:pPr>
        <w:pStyle w:val="berschrift2"/>
      </w:pPr>
      <w:bookmarkStart w:id="100" w:name="_Toc283288952"/>
      <w:r w:rsidRPr="003C7E2E">
        <w:t>Idee und Funktionsweise der kontextsensitiven Applikation</w:t>
      </w:r>
      <w:bookmarkEnd w:id="100"/>
    </w:p>
    <w:p w14:paraId="4EBAB88B" w14:textId="7777777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62990">
        <w:t>Das genügt</w:t>
      </w:r>
      <w:r>
        <w:t xml:space="preserve"> sowohl der in </w:t>
      </w:r>
      <w:r w:rsidRPr="00E303C1">
        <w:rPr>
          <w:rStyle w:val="IntensiverVerweis"/>
        </w:rPr>
        <w:t>2.2.1</w:t>
      </w:r>
      <w:r>
        <w:t xml:space="preserve"> angesprochenen Definition eines Location-</w:t>
      </w:r>
      <w:proofErr w:type="spellStart"/>
      <w:r>
        <w:t>Based</w:t>
      </w:r>
      <w:proofErr w:type="spellEnd"/>
      <w:r>
        <w:t xml:space="preserve"> Se</w:t>
      </w:r>
      <w:r>
        <w:t>r</w:t>
      </w:r>
      <w:r>
        <w:t xml:space="preserve">vices, als auch der in </w:t>
      </w:r>
      <w:r w:rsidRPr="00E303C1">
        <w:rPr>
          <w:rStyle w:val="IntensiverVerweis"/>
        </w:rPr>
        <w:t>2.1</w:t>
      </w:r>
      <w:r>
        <w:t xml:space="preserve"> genannten eines </w:t>
      </w:r>
      <w:r w:rsidR="00DB2ADC">
        <w:t>k</w:t>
      </w:r>
      <w:r w:rsidR="00062990">
        <w:t>ontextsensitiven Systems</w:t>
      </w:r>
      <w:r>
        <w:t xml:space="preserve">. </w:t>
      </w:r>
    </w:p>
    <w:p w14:paraId="6C468DFA" w14:textId="77777777"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69C195B8" w14:textId="77777777" w:rsidR="00BA2938"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w:t>
      </w:r>
      <w:r>
        <w:t>e</w:t>
      </w:r>
      <w:r>
        <w:t>schlossenen Forschungsprojekt G</w:t>
      </w:r>
      <w:r w:rsidR="000357FC">
        <w:t>LASSROOM</w:t>
      </w:r>
      <w:r>
        <w:t xml:space="preserve">. </w:t>
      </w:r>
    </w:p>
    <w:p w14:paraId="4299B53F" w14:textId="77777777" w:rsidR="00C63EB3" w:rsidRDefault="00C63EB3" w:rsidP="00C63EB3">
      <w:pPr>
        <w:pStyle w:val="BasicText"/>
      </w:pPr>
      <w:r>
        <w:t>Durch Nutzung einer AR-Brille, in diesem Fall der Google Glass, soll es einem Mita</w:t>
      </w:r>
      <w:r>
        <w:t>r</w:t>
      </w:r>
      <w:r>
        <w:t>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1DCAFFF7" w14:textId="77777777" w:rsidR="00C63EB3"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 xml:space="preserve">det. Erreicht der </w:t>
      </w:r>
      <w:proofErr w:type="spellStart"/>
      <w:r>
        <w:t>Matchingprozess</w:t>
      </w:r>
      <w:proofErr w:type="spellEnd"/>
      <w:r>
        <w:t xml:space="preserve"> mit keinem der bekannten Bilder eine vorher festg</w:t>
      </w:r>
      <w:r>
        <w:t>e</w:t>
      </w:r>
      <w:r>
        <w:t>legte Akzeptanzgrenze, wird der Prozess abgebrochen und dem Nutzer eine entspr</w:t>
      </w:r>
      <w:r>
        <w:t>e</w:t>
      </w:r>
      <w:r>
        <w:lastRenderedPageBreak/>
        <w:t>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nachvollziehen.</w:t>
      </w:r>
    </w:p>
    <w:p w14:paraId="39140600" w14:textId="77777777" w:rsidR="00334D8A" w:rsidRDefault="00334D8A" w:rsidP="00334D8A">
      <w:pPr>
        <w:pStyle w:val="BasicText"/>
      </w:pPr>
      <w:r>
        <w:rPr>
          <w:noProof/>
        </w:rPr>
        <w:drawing>
          <wp:inline distT="0" distB="0" distL="0" distR="0" wp14:anchorId="692660EF" wp14:editId="00618DF7">
            <wp:extent cx="5389878"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78" cy="2293829"/>
                    </a:xfrm>
                    <a:prstGeom prst="rect">
                      <a:avLst/>
                    </a:prstGeom>
                    <a:noFill/>
                    <a:ln>
                      <a:noFill/>
                    </a:ln>
                  </pic:spPr>
                </pic:pic>
              </a:graphicData>
            </a:graphic>
          </wp:inline>
        </w:drawing>
      </w:r>
    </w:p>
    <w:p w14:paraId="503700CC" w14:textId="77777777" w:rsidR="00334D8A" w:rsidRDefault="00334D8A" w:rsidP="00334D8A">
      <w:pPr>
        <w:pStyle w:val="Beschriftung"/>
      </w:pPr>
      <w:bookmarkStart w:id="101" w:name="_Toc283288971"/>
      <w:r w:rsidRPr="00C33FAB">
        <w:t xml:space="preserve">Abb. </w:t>
      </w:r>
      <w:r>
        <w:fldChar w:fldCharType="begin"/>
      </w:r>
      <w:r>
        <w:instrText xml:space="preserve"> STYLEREF 1 \s </w:instrText>
      </w:r>
      <w:r>
        <w:fldChar w:fldCharType="separate"/>
      </w:r>
      <w:r>
        <w:rPr>
          <w:noProof/>
        </w:rPr>
        <w:t>4</w:t>
      </w:r>
      <w:r>
        <w:rPr>
          <w:noProof/>
        </w:rPr>
        <w:fldChar w:fldCharType="end"/>
      </w:r>
      <w:r w:rsidRPr="00C33FAB">
        <w:t>.</w:t>
      </w:r>
      <w:r>
        <w:fldChar w:fldCharType="begin"/>
      </w:r>
      <w:r>
        <w:instrText xml:space="preserve"> SEQ Abb. \* ARABIC \s 1 </w:instrText>
      </w:r>
      <w:r>
        <w:fldChar w:fldCharType="separate"/>
      </w:r>
      <w:r>
        <w:rPr>
          <w:noProof/>
        </w:rPr>
        <w:t>1</w:t>
      </w:r>
      <w:r>
        <w:rPr>
          <w:noProof/>
        </w:rPr>
        <w:fldChar w:fldCharType="end"/>
      </w:r>
      <w:r w:rsidRPr="00FC02FE">
        <w:rPr>
          <w:b w:val="0"/>
        </w:rPr>
        <w:tab/>
      </w:r>
      <w:r>
        <w:rPr>
          <w:b w:val="0"/>
        </w:rPr>
        <w:t xml:space="preserve">Darstellung der Funktionsweise der kontextsensitiven </w:t>
      </w:r>
      <w:r w:rsidRPr="004C630A">
        <w:rPr>
          <w:b w:val="0"/>
        </w:rPr>
        <w:t>Applikation</w:t>
      </w:r>
      <w:bookmarkEnd w:id="101"/>
    </w:p>
    <w:p w14:paraId="0FCA648D" w14:textId="77777777" w:rsidR="00C63EB3" w:rsidRDefault="00F5218D" w:rsidP="00C63EB3">
      <w:pPr>
        <w:pStyle w:val="BasicText"/>
      </w:pPr>
      <w:r>
        <w:t>Wie bereits in</w:t>
      </w:r>
      <w:ins w:id="102" w:author="Uli" w:date="2015-01-20T06:29:00Z">
        <w:r w:rsidR="006F735E">
          <w:t xml:space="preserve"> </w:t>
        </w:r>
      </w:ins>
      <w:r w:rsidR="003366BF" w:rsidRPr="00F5218D">
        <w:rPr>
          <w:rStyle w:val="IntensiverVerweis"/>
        </w:rPr>
        <w:fldChar w:fldCharType="begin"/>
      </w:r>
      <w:r w:rsidRPr="00F5218D">
        <w:rPr>
          <w:rStyle w:val="IntensiverVerweis"/>
        </w:rPr>
        <w:instrText xml:space="preserve"> REF _Ref282439165 \r \h </w:instrText>
      </w:r>
      <w:r w:rsidR="003366BF" w:rsidRPr="00F5218D">
        <w:rPr>
          <w:rStyle w:val="IntensiverVerweis"/>
        </w:rPr>
      </w:r>
      <w:r w:rsidR="003366BF" w:rsidRPr="00F5218D">
        <w:rPr>
          <w:rStyle w:val="IntensiverVerweis"/>
        </w:rPr>
        <w:fldChar w:fldCharType="separate"/>
      </w:r>
      <w:r w:rsidR="000F4CC7">
        <w:rPr>
          <w:rStyle w:val="IntensiverVerweis"/>
        </w:rPr>
        <w:t>3.2.1</w:t>
      </w:r>
      <w:r w:rsidR="003366BF" w:rsidRPr="00F5218D">
        <w:rPr>
          <w:rStyle w:val="IntensiverVerweis"/>
        </w:rPr>
        <w:fldChar w:fldCharType="end"/>
      </w:r>
      <w:r>
        <w:t xml:space="preserve"> </w:t>
      </w:r>
      <w:ins w:id="103" w:author="Uli" w:date="2015-01-20T06:29:00Z">
        <w:r w:rsidR="005D0E86">
          <w:t xml:space="preserve">erwähnt </w:t>
        </w:r>
      </w:ins>
      <w:r>
        <w:t>handelt es sich bei der Google Glass um kein leistung</w:t>
      </w:r>
      <w:r>
        <w:t>s</w:t>
      </w:r>
      <w:r>
        <w:t>starkes Gerät</w:t>
      </w:r>
      <w:ins w:id="104" w:author="Uli" w:date="2015-01-20T06:29:00Z">
        <w:r w:rsidR="00456100">
          <w:t>. U</w:t>
        </w:r>
      </w:ins>
      <w:r>
        <w:t>m daher</w:t>
      </w:r>
      <w:r w:rsidR="00C63EB3">
        <w:t xml:space="preserve"> diese rechenintensiven und aufwendigen Prozesse von der </w:t>
      </w:r>
      <w:r>
        <w:t>AR-Brille</w:t>
      </w:r>
      <w:r w:rsidR="00C63EB3">
        <w:t xml:space="preserve"> zu nehmen, wurde jegliche Rechenarbeit auf einen Server in der </w:t>
      </w:r>
      <w:proofErr w:type="spellStart"/>
      <w:r w:rsidR="00C63EB3" w:rsidRPr="004C682A">
        <w:rPr>
          <w:i/>
        </w:rPr>
        <w:t>Cloud</w:t>
      </w:r>
      <w:proofErr w:type="spellEnd"/>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Bilds und Anzeigen der Ergebnisse. </w:t>
      </w:r>
      <w:r w:rsidR="00975152">
        <w:t>Ein</w:t>
      </w:r>
      <w:r w:rsidR="00C63EB3">
        <w:t xml:space="preserve"> we</w:t>
      </w:r>
      <w:r w:rsidR="00C63EB3">
        <w:t>i</w:t>
      </w:r>
      <w:r w:rsidR="00C63EB3">
        <w:t>tere</w:t>
      </w:r>
      <w:r w:rsidR="00975152">
        <w:t>r</w:t>
      </w:r>
      <w:r w:rsidR="00DB2ADC">
        <w:t xml:space="preserve"> </w:t>
      </w:r>
      <w:r w:rsidR="00975152">
        <w:t>Grund für die serverseitige Berechnung</w:t>
      </w:r>
      <w:r w:rsidR="00C63EB3">
        <w:t xml:space="preserve"> entstand durch die Auslager</w:t>
      </w:r>
      <w:r w:rsidR="00D94C37">
        <w:t>ung der ben</w:t>
      </w:r>
      <w:r w:rsidR="00D94C37">
        <w:t>ö</w:t>
      </w:r>
      <w:r w:rsidR="00D94C37">
        <w:t xml:space="preserve">tigten Methoden zur </w:t>
      </w:r>
      <w:proofErr w:type="spellStart"/>
      <w:r w:rsidR="00C63EB3">
        <w:t>Keypoint</w:t>
      </w:r>
      <w:ins w:id="105" w:author="Uli" w:date="2015-01-20T06:32:00Z">
        <w:r w:rsidR="00E5219D">
          <w:t>e</w:t>
        </w:r>
      </w:ins>
      <w:r w:rsidR="00C63EB3">
        <w:t>rkennung</w:t>
      </w:r>
      <w:proofErr w:type="spellEnd"/>
      <w:r w:rsidR="00C63EB3">
        <w:t xml:space="preserve"> und </w:t>
      </w:r>
      <w:proofErr w:type="spellStart"/>
      <w:r w:rsidR="00C63EB3">
        <w:t>Deskriptorextraktion</w:t>
      </w:r>
      <w:proofErr w:type="spellEnd"/>
      <w:r w:rsidR="00C63EB3">
        <w:t xml:space="preserve"> in der ang</w:t>
      </w:r>
      <w:r w:rsidR="00C63EB3">
        <w:t>e</w:t>
      </w:r>
      <w:r w:rsidR="00C63EB3">
        <w:t xml:space="preserve">wandten Computer Vision Bibliothek in ein </w:t>
      </w:r>
      <w:proofErr w:type="spellStart"/>
      <w:r w:rsidR="00C63EB3">
        <w:t>Nonfree</w:t>
      </w:r>
      <w:proofErr w:type="spellEnd"/>
      <w:r w:rsidR="00C63EB3">
        <w:t>-Modul</w:t>
      </w:r>
      <w:r w:rsidR="00DD37D6">
        <w:t>.</w:t>
      </w:r>
      <w:r w:rsidR="00C63EB3">
        <w:t xml:space="preserve"> Diese</w:t>
      </w:r>
      <w:r w:rsidR="00975152">
        <w:t>s</w:t>
      </w:r>
      <w:r w:rsidR="00C63EB3">
        <w:t xml:space="preserve"> ist bis heute nur über U</w:t>
      </w:r>
      <w:r w:rsidR="00C63EB3">
        <w:t>m</w:t>
      </w:r>
      <w:r w:rsidR="00C63EB3">
        <w:t xml:space="preserve">wege in der </w:t>
      </w:r>
      <w:proofErr w:type="spellStart"/>
      <w:r w:rsidR="00C63EB3">
        <w:t>Android</w:t>
      </w:r>
      <w:proofErr w:type="spellEnd"/>
      <w:r w:rsidR="00C63EB3">
        <w:t>-Version verfügbar</w:t>
      </w:r>
      <w:r w:rsidR="00DD37D6">
        <w:t xml:space="preserve"> </w:t>
      </w:r>
      <w:r w:rsidR="003366BF">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3366BF">
        <w:fldChar w:fldCharType="separate"/>
      </w:r>
      <w:r w:rsidR="00DD37D6" w:rsidRPr="00ED2EFC">
        <w:rPr>
          <w:noProof/>
        </w:rPr>
        <w:t>(opencv dev team 2014)</w:t>
      </w:r>
      <w:r w:rsidR="003366BF">
        <w:fldChar w:fldCharType="end"/>
      </w:r>
      <w:r w:rsidR="00C63EB3">
        <w:t xml:space="preserve">. </w:t>
      </w:r>
    </w:p>
    <w:p w14:paraId="62802314" w14:textId="77777777" w:rsidR="00C63EB3" w:rsidRDefault="00C63EB3" w:rsidP="00C63EB3">
      <w:pPr>
        <w:pStyle w:val="BasicText"/>
      </w:pPr>
      <w:r>
        <w:t xml:space="preserve">Der implementierte </w:t>
      </w:r>
      <w:proofErr w:type="spellStart"/>
      <w:r>
        <w:t>Matchingprozess</w:t>
      </w:r>
      <w:proofErr w:type="spellEnd"/>
      <w:r>
        <w:t xml:space="preserve"> erfolgt dabei</w:t>
      </w:r>
      <w:r w:rsidR="00BA2938">
        <w:t xml:space="preserve"> auf dem Server</w:t>
      </w:r>
      <w:r>
        <w:t xml:space="preserve"> in </w:t>
      </w:r>
      <w:r w:rsidR="006F7448">
        <w:t>vier</w:t>
      </w:r>
      <w:r>
        <w:t xml:space="preserve"> Schritten:</w:t>
      </w:r>
    </w:p>
    <w:p w14:paraId="68CE9665"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586CA29E" w14:textId="77777777" w:rsidR="00C63EB3" w:rsidRDefault="00C63EB3" w:rsidP="00C63EB3">
      <w:pPr>
        <w:pStyle w:val="BasicText"/>
        <w:numPr>
          <w:ilvl w:val="0"/>
          <w:numId w:val="15"/>
        </w:numPr>
      </w:pPr>
      <w:r>
        <w:t>Extraktion der Deskriptoren</w:t>
      </w:r>
      <w:r w:rsidR="00EC0734">
        <w:t>,</w:t>
      </w:r>
      <w:r>
        <w:t xml:space="preserve"> die das Bild beschreiben</w:t>
      </w:r>
    </w:p>
    <w:p w14:paraId="5AA75FE3"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w:t>
      </w:r>
      <w:r>
        <w:t>o</w:t>
      </w:r>
      <w:r>
        <w:t>ren</w:t>
      </w:r>
    </w:p>
    <w:p w14:paraId="62167528" w14:textId="77777777" w:rsidR="00C63EB3" w:rsidRDefault="00C63EB3" w:rsidP="00C63EB3">
      <w:pPr>
        <w:pStyle w:val="BasicText"/>
        <w:numPr>
          <w:ilvl w:val="0"/>
          <w:numId w:val="15"/>
        </w:numPr>
      </w:pPr>
      <w:r>
        <w:t>Auswahl des besten Ergebnisses und Rückgabe des Ergebnisses an die Glass</w:t>
      </w:r>
    </w:p>
    <w:p w14:paraId="12997CBD" w14:textId="77777777" w:rsidR="000357FC"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5532625" w14:textId="77777777" w:rsidR="00C63EB3" w:rsidRDefault="00C63EB3" w:rsidP="00C63EB3">
      <w:pPr>
        <w:pStyle w:val="BasicText"/>
      </w:pPr>
      <w:r>
        <w:lastRenderedPageBreak/>
        <w:t>Es erleichtert aber auch den nachträglichen Austausch der AR-Brille oder sogar die I</w:t>
      </w:r>
      <w:r>
        <w:t>n</w:t>
      </w:r>
      <w:r>
        <w:t xml:space="preserve">tegration eines weiteren mobilen Gerätes, da der Server über eine einfache </w:t>
      </w:r>
      <w:r w:rsidRPr="00D94C37">
        <w:rPr>
          <w:i/>
        </w:rPr>
        <w:t>REST-API (</w:t>
      </w:r>
      <w:proofErr w:type="spellStart"/>
      <w:r w:rsidRPr="00D94C37">
        <w:rPr>
          <w:i/>
        </w:rPr>
        <w:t>Representational</w:t>
      </w:r>
      <w:proofErr w:type="spellEnd"/>
      <w:r w:rsidRPr="00D94C37">
        <w:rPr>
          <w:i/>
        </w:rPr>
        <w:t xml:space="preserve"> State Transfer - </w:t>
      </w:r>
      <w:proofErr w:type="spellStart"/>
      <w:r w:rsidRPr="00D94C37">
        <w:rPr>
          <w:i/>
        </w:rPr>
        <w:t>Application</w:t>
      </w:r>
      <w:proofErr w:type="spellEnd"/>
      <w:r w:rsidRPr="00D94C37">
        <w:rPr>
          <w:i/>
        </w:rPr>
        <w:t xml:space="preserve"> </w:t>
      </w:r>
      <w:proofErr w:type="spellStart"/>
      <w:r w:rsidRPr="00D94C37">
        <w:rPr>
          <w:i/>
        </w:rPr>
        <w:t>Programming</w:t>
      </w:r>
      <w:proofErr w:type="spellEnd"/>
      <w:r w:rsidRPr="00D94C37">
        <w:rPr>
          <w:i/>
        </w:rPr>
        <w:t xml:space="preserve"> Interface)</w:t>
      </w:r>
      <w:r>
        <w:t xml:space="preserve"> verfügt. </w:t>
      </w:r>
    </w:p>
    <w:p w14:paraId="01EB17DC" w14:textId="77777777"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3366BF">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3366BF">
        <w:fldChar w:fldCharType="separate"/>
      </w:r>
      <w:r w:rsidRPr="0024195D">
        <w:rPr>
          <w:noProof/>
        </w:rPr>
        <w:t>(Fielding 2000, S. 86)</w:t>
      </w:r>
      <w:r w:rsidR="003366BF">
        <w:fldChar w:fldCharType="end"/>
      </w:r>
      <w:r>
        <w:t>.</w:t>
      </w:r>
    </w:p>
    <w:p w14:paraId="32FF122A" w14:textId="398FE7BD"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w:t>
      </w:r>
      <w:ins w:id="106" w:author="Uli" w:date="2015-01-20T06:34:00Z">
        <w:r w:rsidR="00385CB2">
          <w:t>,</w:t>
        </w:r>
      </w:ins>
      <w:r>
        <w:t xml:space="preserve"> wurde zudem eine Logik zur Abfrage von I</w:t>
      </w:r>
      <w:r>
        <w:t>n</w:t>
      </w:r>
      <w:r>
        <w:t>formationen zu dem dargestellten Objekt aus der freien Internet-Enzyklopädie Wikip</w:t>
      </w:r>
      <w:r>
        <w:t>e</w:t>
      </w:r>
      <w:r>
        <w:t xml:space="preserve">dia eingebaut. Diese greift beim Hinzufügen eines neuen Objekts automatisch ein und ermittelt den ersten Absatz zu einem </w:t>
      </w:r>
      <w:r w:rsidR="006A6063">
        <w:t xml:space="preserve">zusätzlich angegebenen </w:t>
      </w:r>
      <w:r>
        <w:t>Schlüsselwort.</w:t>
      </w:r>
    </w:p>
    <w:p w14:paraId="7E68946C" w14:textId="77777777" w:rsidR="00C63EB3" w:rsidRDefault="00C63EB3" w:rsidP="00C63EB3">
      <w:pPr>
        <w:pStyle w:val="berschrift2"/>
      </w:pPr>
      <w:bookmarkStart w:id="107" w:name="_Toc283288953"/>
      <w:r w:rsidRPr="003C7E2E">
        <w:t>Vorstellung von OpenCV und der verwendeten Algorithmen</w:t>
      </w:r>
      <w:bookmarkEnd w:id="107"/>
    </w:p>
    <w:p w14:paraId="0D12E8CD"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2979B3CD" w14:textId="77777777" w:rsidR="00C63EB3" w:rsidRDefault="00C63EB3" w:rsidP="00C63EB3">
      <w:pPr>
        <w:pStyle w:val="berschrift3"/>
      </w:pPr>
      <w:bookmarkStart w:id="108" w:name="_Toc283288954"/>
      <w:r>
        <w:t xml:space="preserve">OpenCV und </w:t>
      </w:r>
      <w:proofErr w:type="spellStart"/>
      <w:r>
        <w:t>JavaCPP</w:t>
      </w:r>
      <w:bookmarkEnd w:id="108"/>
      <w:proofErr w:type="spellEnd"/>
    </w:p>
    <w:p w14:paraId="3CF38335" w14:textId="77777777" w:rsidR="00C63EB3" w:rsidRDefault="00C63EB3" w:rsidP="00C63EB3">
      <w:pPr>
        <w:pStyle w:val="BasicText"/>
      </w:pPr>
      <w:r>
        <w:t>Zur Implementation der Kernlogik der Applikation wurde</w:t>
      </w:r>
      <w:r w:rsidR="000A3EDD">
        <w:t>n</w:t>
      </w:r>
      <w:r>
        <w:t xml:space="preserve"> OpenCV beziehungsweise der Wrapper JavaCV von Bytedeco genutzt. Bei OpenCV handelt es sich um eine in C++ und C implementierte, frei erhältliche Bibliothek, die gängige Methoden der Co</w:t>
      </w:r>
      <w:r>
        <w:t>m</w:t>
      </w:r>
      <w:r>
        <w:t xml:space="preserve">puter Vision in sich vereint und so Forschern und interessierten Nutzern einen Einstieg bietet. OpenCV wird aktiv für C++, Java, Python, Ruby, </w:t>
      </w:r>
      <w:proofErr w:type="spellStart"/>
      <w:r>
        <w:t>Matlab</w:t>
      </w:r>
      <w:proofErr w:type="spellEnd"/>
      <w:r>
        <w:t xml:space="preserve"> und ei</w:t>
      </w:r>
      <w:r w:rsidR="00BA2938">
        <w:t>nige</w:t>
      </w:r>
      <w:r>
        <w:t xml:space="preserve"> weitere Programmiersprachen entwickelt </w:t>
      </w:r>
      <w:r w:rsidR="003366BF">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3366BF">
        <w:fldChar w:fldCharType="separate"/>
      </w:r>
      <w:r w:rsidR="00E303C1" w:rsidRPr="00E303C1">
        <w:rPr>
          <w:noProof/>
        </w:rPr>
        <w:t>(Bradski und Kaehler 2008, S. 1)</w:t>
      </w:r>
      <w:r w:rsidR="003366BF">
        <w:fldChar w:fldCharType="end"/>
      </w:r>
      <w:r>
        <w:t xml:space="preserve">. Auch für </w:t>
      </w:r>
      <w:proofErr w:type="spellStart"/>
      <w:r>
        <w:t>Android</w:t>
      </w:r>
      <w:proofErr w:type="spellEnd"/>
      <w:r>
        <w:t xml:space="preserve"> findet man Implementationen. Die Umsetzungen für die verschiede</w:t>
      </w:r>
      <w:r w:rsidR="00BA2938">
        <w:t>nen</w:t>
      </w:r>
      <w:r>
        <w:t xml:space="preserve"> Programmie</w:t>
      </w:r>
      <w:r>
        <w:t>r</w:t>
      </w:r>
      <w:r>
        <w:t>sprachen sind allerdings verschieden weit entwickelt und so kann es vorkommen, dass wichtige Grundfunktionen in der genutzten Sprache noch gar nicht zur Verfügung st</w:t>
      </w:r>
      <w:r>
        <w:t>e</w:t>
      </w:r>
      <w:r>
        <w:t>hen und aus diesem Grund auf die Kernimplementierung in C++ zurückgegriffen we</w:t>
      </w:r>
      <w:r>
        <w:t>r</w:t>
      </w:r>
      <w:r>
        <w:t>den muss</w:t>
      </w:r>
      <w:r w:rsidR="00B300C0">
        <w:t xml:space="preserve"> </w:t>
      </w:r>
      <w:r w:rsidR="003366BF">
        <w:fldChar w:fldCharType="begin" w:fldLock="1"/>
      </w:r>
      <w:r w:rsidR="00B300C0">
        <w:instrText>ADDIN CSL_CITATION { "citationItems" : [ { "id" : "ITEM-1", "itemData" : { "ISBN" : "9781849517829", "author" : [ { "dropping-particle" : "", "family" : "Baggio", "given" : "Daniel L\u00e9llis", "non-dropping-particle" : "", "parse-names" : false, "suffix" : "" }, { "dropping-particle" : "", "family" : "Escriv\u00e1", "given" : "David Mill\u00e1n", "non-dropping-particle" : "", "parse-names" : false, "suffix" : "" }, { "dropping-particle" : "", "family" : "Emami", "given" : "Shervin", "non-dropping-particle" : "", "parse-names" : false, "suffix" : "" }, { "dropping-particle" : "", "family" : "Ievgen", "given" : "Khvedchenia", "non-dropping-particle" : "", "parse-names" : false, "suffix" : "" }, { "dropping-particle" : "", "family" : "Mahmodd", "given" : "Naureen", "non-dropping-particle" : "", "parse-names" : false, "suffix" : "" }, { "dropping-particle" : "", "family" : "Saragih", "given" : "Jason", "non-dropping-particle" : "", "parse-names" : false, "suffix" : "" }, { "dropping-particle" : "", "family" : "Shilkrot", "given" : "Roy", "non-dropping-particle" : "", "parse-names" : false, "suffix" : "" } ], "id" : "ITEM-1", "issued" : { "date-parts" : [ [ "2012" ] ] }, "page" : "318", "publisher" : "Packt Publishing Ltd.", "publisher-place" : "Birmingham", "title" : "Mastering OpenCV with practical computer vision projects", "type" : "book" }, "locator" : "1-46", "uris" : [ "http://www.mendeley.com/documents/?uuid=d2cf3c02-b0b2-4601-9c4c-c58b5083f06f" ] } ], "mendeley" : { "formattedCitation" : "(Baggio et al. 2012, S. 1\u201346)", "plainTextFormattedCitation" : "(Baggio et al. 2012, S. 1\u201346)" }, "properties" : { "noteIndex" : 0 }, "schema" : "https://github.com/citation-style-language/schema/raw/master/csl-citation.json" }</w:instrText>
      </w:r>
      <w:r w:rsidR="003366BF">
        <w:fldChar w:fldCharType="separate"/>
      </w:r>
      <w:r w:rsidR="00B300C0" w:rsidRPr="00B300C0">
        <w:rPr>
          <w:noProof/>
        </w:rPr>
        <w:t>(Baggio et al. 2012, S. 1–46)</w:t>
      </w:r>
      <w:r w:rsidR="003366BF">
        <w:fldChar w:fldCharType="end"/>
      </w:r>
      <w:r>
        <w:t xml:space="preserve">. </w:t>
      </w:r>
    </w:p>
    <w:p w14:paraId="64FD69E2" w14:textId="77777777" w:rsidR="000357FC" w:rsidRDefault="00C63EB3" w:rsidP="00C63EB3">
      <w:pPr>
        <w:pStyle w:val="BasicText"/>
      </w:pPr>
      <w:r>
        <w:t>Um solche Probleme zu umgehen</w:t>
      </w:r>
      <w:ins w:id="109" w:author="Uli" w:date="2015-01-20T06:36:00Z">
        <w:r w:rsidR="00C64470">
          <w:t>,</w:t>
        </w:r>
      </w:ins>
      <w:r>
        <w:t xml:space="preserve"> wurde für die Implementierung des hier vorgestellten Prototypen auf </w:t>
      </w:r>
      <w:proofErr w:type="spellStart"/>
      <w:r>
        <w:t>JavaCPP</w:t>
      </w:r>
      <w:proofErr w:type="spellEnd"/>
      <w:r w:rsidR="00936355">
        <w:t xml:space="preserve"> </w:t>
      </w:r>
      <w:r>
        <w:t>zurückgegriffen. Dabei handelt es sich um Interfaces zu gäng</w:t>
      </w:r>
      <w:r>
        <w:t>i</w:t>
      </w:r>
      <w:r>
        <w:t>gen C++ Bibliotheken, die unter anderem auch eine Umsetzung von OpenCV für Java beinhalten. Umgesetzt wurden diese von Bytedeco, einer Gemeinschaft von Entwic</w:t>
      </w:r>
      <w:r>
        <w:t>k</w:t>
      </w:r>
      <w:r>
        <w:t>lern, die sich d</w:t>
      </w:r>
      <w:r w:rsidR="00BA2938">
        <w:t xml:space="preserve">em Ziel verschrieben haben, C++ </w:t>
      </w:r>
      <w:r>
        <w:t xml:space="preserve">Bibliotheken in Java zugänglich zu machen. </w:t>
      </w:r>
    </w:p>
    <w:p w14:paraId="68D3F6F0" w14:textId="77777777" w:rsidR="00C63EB3" w:rsidRDefault="00C63EB3" w:rsidP="00C63EB3">
      <w:pPr>
        <w:pStyle w:val="BasicText"/>
      </w:pPr>
      <w:r>
        <w:lastRenderedPageBreak/>
        <w:t xml:space="preserve">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26B54E59" w14:textId="77777777" w:rsidR="00C63EB3" w:rsidRPr="00E241AE" w:rsidRDefault="00C63EB3" w:rsidP="00C63EB3">
      <w:pPr>
        <w:pStyle w:val="berschrift3"/>
        <w:rPr>
          <w:lang w:val="en-US"/>
        </w:rPr>
      </w:pPr>
      <w:bookmarkStart w:id="110" w:name="_Ref280799146"/>
      <w:bookmarkStart w:id="111" w:name="_Toc283288955"/>
      <w:r w:rsidRPr="00E241AE">
        <w:rPr>
          <w:lang w:val="en-US"/>
        </w:rPr>
        <w:t>SURF und Fast Approximate Nearest Neighbor Matching</w:t>
      </w:r>
      <w:bookmarkEnd w:id="110"/>
      <w:bookmarkEnd w:id="111"/>
    </w:p>
    <w:p w14:paraId="148B7B29"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proofErr w:type="spellStart"/>
      <w:r w:rsidRPr="00D94C37">
        <w:rPr>
          <w:i/>
        </w:rPr>
        <w:t>Speeded-Up</w:t>
      </w:r>
      <w:proofErr w:type="spellEnd"/>
      <w:r w:rsidRPr="00D94C37">
        <w:rPr>
          <w:i/>
        </w:rPr>
        <w:t xml:space="preserve"> Robust Features (SURF)</w:t>
      </w:r>
      <w:r>
        <w:t xml:space="preserve"> und </w:t>
      </w:r>
      <w:r w:rsidRPr="00D94C37">
        <w:rPr>
          <w:i/>
        </w:rPr>
        <w:t xml:space="preserve">Fast </w:t>
      </w:r>
      <w:proofErr w:type="spellStart"/>
      <w:r w:rsidRPr="00D94C37">
        <w:rPr>
          <w:i/>
        </w:rPr>
        <w:t>Approximate</w:t>
      </w:r>
      <w:proofErr w:type="spellEnd"/>
      <w:r w:rsidRPr="00D94C37">
        <w:rPr>
          <w:i/>
        </w:rPr>
        <w:t xml:space="preserve"> </w:t>
      </w:r>
      <w:proofErr w:type="spellStart"/>
      <w:r w:rsidRPr="00D94C37">
        <w:rPr>
          <w:i/>
        </w:rPr>
        <w:t>Nearest</w:t>
      </w:r>
      <w:proofErr w:type="spellEnd"/>
      <w:r w:rsidRPr="00D94C37">
        <w:rPr>
          <w:i/>
        </w:rPr>
        <w:t xml:space="preserve"> </w:t>
      </w:r>
      <w:proofErr w:type="spellStart"/>
      <w:r w:rsidRPr="00D94C37">
        <w:rPr>
          <w:i/>
        </w:rPr>
        <w:t>Neighbor</w:t>
      </w:r>
      <w:proofErr w:type="spellEnd"/>
      <w:r w:rsidRPr="00D94C37">
        <w:rPr>
          <w:i/>
        </w:rPr>
        <w:t xml:space="preserve"> </w:t>
      </w:r>
      <w:proofErr w:type="spellStart"/>
      <w:r w:rsidRPr="00D94C37">
        <w:rPr>
          <w:i/>
        </w:rPr>
        <w:t>Matching</w:t>
      </w:r>
      <w:proofErr w:type="spellEnd"/>
      <w:r>
        <w:t xml:space="preserve"> genutzt. </w:t>
      </w:r>
    </w:p>
    <w:p w14:paraId="46008AAB" w14:textId="77777777" w:rsidR="00C63EB3" w:rsidRDefault="00C63EB3" w:rsidP="00C63EB3">
      <w:pPr>
        <w:pStyle w:val="BasicText"/>
      </w:pPr>
      <w:r>
        <w:rPr>
          <w:noProof/>
        </w:rPr>
        <w:drawing>
          <wp:inline distT="0" distB="0" distL="0" distR="0" wp14:anchorId="1428DDC3" wp14:editId="7ED03E87">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DD4937F" w14:textId="77777777" w:rsidR="00C63EB3" w:rsidRDefault="00C63EB3" w:rsidP="00C63EB3">
      <w:pPr>
        <w:pStyle w:val="Beschriftung"/>
        <w:rPr>
          <w:b w:val="0"/>
        </w:rPr>
      </w:pPr>
      <w:bookmarkStart w:id="112" w:name="_Toc283288972"/>
      <w:r w:rsidRPr="00C33FAB">
        <w:t xml:space="preserve">Abb. </w:t>
      </w:r>
      <w:r w:rsidR="003366BF">
        <w:fldChar w:fldCharType="begin"/>
      </w:r>
      <w:r w:rsidR="00B44C3B">
        <w:instrText xml:space="preserve"> STYLEREF 1 \s </w:instrText>
      </w:r>
      <w:r w:rsidR="003366BF">
        <w:fldChar w:fldCharType="separate"/>
      </w:r>
      <w:r w:rsidR="000F4CC7">
        <w:rPr>
          <w:noProof/>
        </w:rPr>
        <w:t>4</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2</w:t>
      </w:r>
      <w:r w:rsidR="003366BF">
        <w:rPr>
          <w:noProof/>
        </w:rPr>
        <w:fldChar w:fldCharType="end"/>
      </w:r>
      <w:r w:rsidRPr="00FC02FE">
        <w:rPr>
          <w:b w:val="0"/>
        </w:rPr>
        <w:tab/>
      </w:r>
      <w:r>
        <w:rPr>
          <w:b w:val="0"/>
        </w:rPr>
        <w:t>SURF-</w:t>
      </w:r>
      <w:proofErr w:type="spellStart"/>
      <w:r>
        <w:rPr>
          <w:b w:val="0"/>
        </w:rPr>
        <w:t>Keypointerkennung</w:t>
      </w:r>
      <w:proofErr w:type="spellEnd"/>
      <w:r>
        <w:rPr>
          <w:b w:val="0"/>
        </w:rPr>
        <w:t xml:space="preserve"> auf einem Logo</w:t>
      </w:r>
      <w:bookmarkEnd w:id="112"/>
    </w:p>
    <w:p w14:paraId="7F2B2CA6" w14:textId="77777777" w:rsidR="00EC0734" w:rsidRDefault="00EC0734" w:rsidP="00C63EB3">
      <w:pPr>
        <w:pStyle w:val="BasicText"/>
      </w:pPr>
      <w:r>
        <w:t xml:space="preserve">Bei SURF handelt es sich um einen </w:t>
      </w:r>
      <w:proofErr w:type="spellStart"/>
      <w:r>
        <w:t>Keypointerkennungs</w:t>
      </w:r>
      <w:proofErr w:type="spellEnd"/>
      <w:r>
        <w:t>- und Beschreibungsalgorit</w:t>
      </w:r>
      <w:r>
        <w:t>h</w:t>
      </w:r>
      <w:r>
        <w:t>mus</w:t>
      </w:r>
      <w:r w:rsidR="00936355">
        <w:t>. Er</w:t>
      </w:r>
      <w:r w:rsidR="00E03008">
        <w:t xml:space="preserve"> wird als ein Algorithmus zur </w:t>
      </w:r>
      <w:proofErr w:type="spellStart"/>
      <w:r w:rsidR="00E03008">
        <w:t>Blob</w:t>
      </w:r>
      <w:proofErr w:type="spellEnd"/>
      <w:ins w:id="113" w:author="Uli" w:date="2015-01-20T06:38:00Z">
        <w:r w:rsidR="00764DA5">
          <w:t>-</w:t>
        </w:r>
      </w:ins>
      <w:r w:rsidR="00E03008">
        <w:t xml:space="preserve">Erkennung </w:t>
      </w:r>
      <w:r w:rsidR="00411497">
        <w:t xml:space="preserve">(siehe </w:t>
      </w:r>
      <w:r w:rsidR="003366BF" w:rsidRPr="00411497">
        <w:rPr>
          <w:rStyle w:val="IntensiverVerweis"/>
        </w:rPr>
        <w:fldChar w:fldCharType="begin"/>
      </w:r>
      <w:r w:rsidR="00411497" w:rsidRPr="00411497">
        <w:rPr>
          <w:rStyle w:val="IntensiverVerweis"/>
        </w:rPr>
        <w:instrText xml:space="preserve"> REF _Ref282426549 \r \h </w:instrText>
      </w:r>
      <w:r w:rsidR="003366BF" w:rsidRPr="00411497">
        <w:rPr>
          <w:rStyle w:val="IntensiverVerweis"/>
        </w:rPr>
      </w:r>
      <w:r w:rsidR="003366BF" w:rsidRPr="00411497">
        <w:rPr>
          <w:rStyle w:val="IntensiverVerweis"/>
        </w:rPr>
        <w:fldChar w:fldCharType="separate"/>
      </w:r>
      <w:r w:rsidR="000F4CC7">
        <w:rPr>
          <w:rStyle w:val="IntensiverVerweis"/>
        </w:rPr>
        <w:t>2.2.3</w:t>
      </w:r>
      <w:r w:rsidR="003366BF" w:rsidRPr="00411497">
        <w:rPr>
          <w:rStyle w:val="IntensiverVerweis"/>
        </w:rPr>
        <w:fldChar w:fldCharType="end"/>
      </w:r>
      <w:r w:rsidR="00411497">
        <w:t xml:space="preserve">) </w:t>
      </w:r>
      <w:r w:rsidR="00E03008">
        <w:t xml:space="preserve">gezählt </w:t>
      </w:r>
      <w:r w:rsidR="003366BF">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3366BF">
        <w:fldChar w:fldCharType="separate"/>
      </w:r>
      <w:r w:rsidR="00E03008" w:rsidRPr="00E03008">
        <w:rPr>
          <w:noProof/>
        </w:rPr>
        <w:t>(Bay et al. 2008, S. 8)</w:t>
      </w:r>
      <w:r w:rsidR="003366BF">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3366BF">
        <w:fldChar w:fldCharType="separate"/>
      </w:r>
      <w:r w:rsidRPr="001169A5">
        <w:rPr>
          <w:noProof/>
        </w:rPr>
        <w:t>( 2008, S. 1)</w:t>
      </w:r>
      <w:r w:rsidR="003366BF">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w:t>
      </w:r>
      <w:r>
        <w:t>n</w:t>
      </w:r>
      <w:r>
        <w:t>nung</w:t>
      </w:r>
      <w:proofErr w:type="spellEnd"/>
      <w:r>
        <w:t xml:space="preserve"> und </w:t>
      </w:r>
      <w:r w:rsidR="006F7448">
        <w:t>-</w:t>
      </w:r>
      <w:r>
        <w:t xml:space="preserve">beschreibung </w:t>
      </w:r>
      <w:r w:rsidR="003366BF">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3366BF">
        <w:fldChar w:fldCharType="separate"/>
      </w:r>
      <w:r w:rsidRPr="003B4C3C">
        <w:rPr>
          <w:noProof/>
        </w:rPr>
        <w:t>(Sidla et al. 2011, S. 7–8)</w:t>
      </w:r>
      <w:r w:rsidR="003366BF">
        <w:fldChar w:fldCharType="end"/>
      </w:r>
      <w:r>
        <w:t>. Zwar gibt es mit Binary Robust I</w:t>
      </w:r>
      <w:r>
        <w:t>n</w:t>
      </w:r>
      <w:r>
        <w:t xml:space="preserve">variant </w:t>
      </w:r>
      <w:proofErr w:type="spellStart"/>
      <w:r>
        <w:t>Scalable</w:t>
      </w:r>
      <w:proofErr w:type="spellEnd"/>
      <w:r>
        <w:t xml:space="preserve"> </w:t>
      </w:r>
      <w:proofErr w:type="spellStart"/>
      <w:r>
        <w:t>Keypoints</w:t>
      </w:r>
      <w:proofErr w:type="spellEnd"/>
      <w:r>
        <w:t xml:space="preserve"> (BRISK) </w:t>
      </w:r>
      <w:r w:rsidR="003366BF">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3366BF">
        <w:fldChar w:fldCharType="separate"/>
      </w:r>
      <w:r w:rsidRPr="003B4C3C">
        <w:rPr>
          <w:noProof/>
        </w:rPr>
        <w:t>(Leutenegger et al. 2011, S. 1)</w:t>
      </w:r>
      <w:r w:rsidR="003366BF">
        <w:fldChar w:fldCharType="end"/>
      </w:r>
      <w:r>
        <w:t xml:space="preserve"> und Fast Retina </w:t>
      </w:r>
      <w:proofErr w:type="spellStart"/>
      <w:r>
        <w:t>Keypoints</w:t>
      </w:r>
      <w:proofErr w:type="spellEnd"/>
      <w:r>
        <w:t xml:space="preserve"> (FREAK) </w:t>
      </w:r>
      <w:r w:rsidR="003366BF">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3366BF">
        <w:fldChar w:fldCharType="separate"/>
      </w:r>
      <w:r w:rsidRPr="00B838FD">
        <w:rPr>
          <w:noProof/>
        </w:rPr>
        <w:t>(Alahi et al. 2012, S. 1)</w:t>
      </w:r>
      <w:r w:rsidR="003366BF">
        <w:fldChar w:fldCharType="end"/>
      </w:r>
      <w:r>
        <w:t xml:space="preserve"> modernere </w:t>
      </w:r>
      <w:r w:rsidR="005326F5">
        <w:t>Algorithmen</w:t>
      </w:r>
      <w:r>
        <w:t xml:space="preserve">, welche bei einer ihnen angepassten Anwendung deutlich effizienter sind </w:t>
      </w:r>
      <w:r w:rsidR="003366BF">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3366BF">
        <w:fldChar w:fldCharType="separate"/>
      </w:r>
      <w:r w:rsidRPr="00B838FD">
        <w:rPr>
          <w:noProof/>
        </w:rPr>
        <w:t>(Schaeffer 2013, S. 5)</w:t>
      </w:r>
      <w:r w:rsidR="003366BF">
        <w:fldChar w:fldCharType="end"/>
      </w:r>
      <w:r>
        <w:t xml:space="preserve">, doch bei einigen </w:t>
      </w:r>
      <w:r w:rsidR="006351B6">
        <w:t>Testläufen stellte sich</w:t>
      </w:r>
      <w:r>
        <w:t xml:space="preserve"> SURF als </w:t>
      </w:r>
      <w:proofErr w:type="spellStart"/>
      <w:r>
        <w:t>Keypointerkenner</w:t>
      </w:r>
      <w:proofErr w:type="spellEnd"/>
      <w:r>
        <w:t xml:space="preserve"> und </w:t>
      </w:r>
      <w:r w:rsidR="006F7448">
        <w:t>-</w:t>
      </w:r>
      <w:r w:rsidR="006351B6">
        <w:t>beschreiber am</w:t>
      </w:r>
      <w:r w:rsidR="005326F5">
        <w:t xml:space="preserve"> zuve</w:t>
      </w:r>
      <w:r w:rsidR="005326F5">
        <w:t>r</w:t>
      </w:r>
      <w:r w:rsidR="005326F5">
        <w:t>lässigste</w:t>
      </w:r>
      <w:r w:rsidR="006351B6">
        <w:t>n</w:t>
      </w:r>
      <w:r>
        <w:t xml:space="preserve"> heraus.</w:t>
      </w:r>
    </w:p>
    <w:p w14:paraId="365CE161" w14:textId="77777777" w:rsidR="000357FC" w:rsidRDefault="00C63EB3" w:rsidP="00C63EB3">
      <w:pPr>
        <w:pStyle w:val="BasicText"/>
      </w:pPr>
      <w:r>
        <w:t xml:space="preserve">Die Umsetzung von SURF ist eine Weiterentwicklung des von Lowe </w:t>
      </w:r>
      <w:r w:rsidR="003366BF">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3366BF">
        <w:fldChar w:fldCharType="separate"/>
      </w:r>
      <w:r w:rsidRPr="0003714E">
        <w:rPr>
          <w:noProof/>
        </w:rPr>
        <w:t>( 1999,   2004)</w:t>
      </w:r>
      <w:r w:rsidR="003366BF">
        <w:fldChar w:fldCharType="end"/>
      </w:r>
      <w:r>
        <w:t xml:space="preserve"> entwickelten </w:t>
      </w:r>
      <w:proofErr w:type="spellStart"/>
      <w:r>
        <w:t>Scale</w:t>
      </w:r>
      <w:proofErr w:type="spellEnd"/>
      <w:r>
        <w:t xml:space="preserve"> Invariant Feature Transform (SIFT)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3366BF">
        <w:fldChar w:fldCharType="separate"/>
      </w:r>
      <w:r w:rsidRPr="001169A5">
        <w:rPr>
          <w:noProof/>
        </w:rPr>
        <w:t>(Bay et al. 2008, S. 3)</w:t>
      </w:r>
      <w:r w:rsidR="003366BF">
        <w:fldChar w:fldCharType="end"/>
      </w:r>
      <w:r>
        <w:t xml:space="preserve">. </w:t>
      </w:r>
    </w:p>
    <w:p w14:paraId="243F107F" w14:textId="77777777" w:rsidR="00C63EB3" w:rsidRDefault="00C63EB3" w:rsidP="00C63EB3">
      <w:pPr>
        <w:pStyle w:val="BasicText"/>
      </w:pPr>
      <w:r>
        <w:lastRenderedPageBreak/>
        <w:t xml:space="preserve">Bei beiden ist hervorzuheben, dass sie zum korrekten Arbeiten Bilder in Graustufen benötigen </w:t>
      </w:r>
      <w:r w:rsidR="003366BF">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3366BF">
        <w:fldChar w:fldCharType="separate"/>
      </w:r>
      <w:r w:rsidRPr="00952FF4">
        <w:rPr>
          <w:noProof/>
        </w:rPr>
        <w:t>(Schaeffer 2013, S. 2)</w:t>
      </w:r>
      <w:r w:rsidR="003366BF">
        <w:fldChar w:fldCharType="end"/>
      </w:r>
      <w:r>
        <w:t xml:space="preserve">. 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t>Stack</w:t>
      </w:r>
      <w:proofErr w:type="spellEnd"/>
      <w:r>
        <w:t>,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3366BF">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3366BF">
        <w:fldChar w:fldCharType="separate"/>
      </w:r>
      <w:r w:rsidRPr="00514870">
        <w:rPr>
          <w:noProof/>
        </w:rPr>
        <w:t>(Juan und Gwun 2009)</w:t>
      </w:r>
      <w:r w:rsidR="003366BF">
        <w:fldChar w:fldCharType="end"/>
      </w:r>
      <w:r>
        <w:t xml:space="preserve">.  </w:t>
      </w:r>
    </w:p>
    <w:p w14:paraId="22688BD7" w14:textId="77777777" w:rsidR="00C63EB3" w:rsidRDefault="00C63EB3" w:rsidP="00C63EB3">
      <w:pPr>
        <w:pStyle w:val="BasicText"/>
      </w:pPr>
      <w:r>
        <w:rPr>
          <w:noProof/>
        </w:rPr>
        <w:drawing>
          <wp:inline distT="0" distB="0" distL="0" distR="0" wp14:anchorId="15FBC632" wp14:editId="76EF1718">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1FC97752" w14:textId="77777777" w:rsidR="00C63EB3" w:rsidRDefault="00C63EB3" w:rsidP="00C63EB3">
      <w:pPr>
        <w:pStyle w:val="Beschriftung"/>
        <w:rPr>
          <w:b w:val="0"/>
        </w:rPr>
      </w:pPr>
      <w:bookmarkStart w:id="114" w:name="_Toc283288973"/>
      <w:r w:rsidRPr="00C33FAB">
        <w:t xml:space="preserve">Abb. </w:t>
      </w:r>
      <w:r w:rsidR="003366BF">
        <w:fldChar w:fldCharType="begin"/>
      </w:r>
      <w:r w:rsidR="00B44C3B">
        <w:instrText xml:space="preserve"> STYLEREF 1 \s </w:instrText>
      </w:r>
      <w:r w:rsidR="003366BF">
        <w:fldChar w:fldCharType="separate"/>
      </w:r>
      <w:r w:rsidR="000F4CC7">
        <w:rPr>
          <w:noProof/>
        </w:rPr>
        <w:t>4</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3</w:t>
      </w:r>
      <w:r w:rsidR="003366BF">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114"/>
    </w:p>
    <w:p w14:paraId="0EF351D2" w14:textId="77777777" w:rsidR="000719AF" w:rsidRDefault="00C63EB3" w:rsidP="00C63EB3">
      <w:pPr>
        <w:pStyle w:val="BasicText"/>
      </w:pPr>
      <w:r>
        <w:t>Nach Erkennung und Berechnung der einzelnen Bildpunkte</w:t>
      </w:r>
      <w:r w:rsidR="006F7448">
        <w:t xml:space="preserve"> –</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3366BF">
        <w:fldChar w:fldCharType="separate"/>
      </w:r>
      <w:r w:rsidRPr="001169A5">
        <w:rPr>
          <w:noProof/>
        </w:rPr>
        <w:t>(Bay et al. 2008, S. 7)</w:t>
      </w:r>
      <w:r w:rsidR="003366BF">
        <w:fldChar w:fldCharType="end"/>
      </w:r>
      <w:r>
        <w:t>. Dieser Schritt wird im Folgenden als Beschreibung des Bildes genutzt und anhand dieser kann eine Wi</w:t>
      </w:r>
      <w:r>
        <w:t>e</w:t>
      </w:r>
      <w:r>
        <w:t xml:space="preserve">dererkennung des dargestellten Objekts geschehen. </w:t>
      </w:r>
    </w:p>
    <w:p w14:paraId="27968E47" w14:textId="77777777" w:rsidR="00C63EB3" w:rsidRDefault="000719AF" w:rsidP="00C63EB3">
      <w:pPr>
        <w:pStyle w:val="BasicText"/>
      </w:pPr>
      <w:r>
        <w:rPr>
          <w:noProof/>
        </w:rPr>
        <w:lastRenderedPageBreak/>
        <w:drawing>
          <wp:inline distT="0" distB="0" distL="0" distR="0" wp14:anchorId="4D55F6FE" wp14:editId="75F1511A">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55DCFAFB" w14:textId="77777777" w:rsidR="006B132F" w:rsidRDefault="006B132F" w:rsidP="006B132F">
      <w:pPr>
        <w:pStyle w:val="Beschriftung"/>
        <w:rPr>
          <w:b w:val="0"/>
        </w:rPr>
      </w:pPr>
      <w:bookmarkStart w:id="115" w:name="_Toc283288974"/>
      <w:r w:rsidRPr="00C33FAB">
        <w:t xml:space="preserve">Abb. </w:t>
      </w:r>
      <w:r w:rsidR="003366BF">
        <w:fldChar w:fldCharType="begin"/>
      </w:r>
      <w:r>
        <w:instrText xml:space="preserve"> STYLEREF 1 \s </w:instrText>
      </w:r>
      <w:r w:rsidR="003366BF">
        <w:fldChar w:fldCharType="separate"/>
      </w:r>
      <w:r w:rsidR="000F4CC7">
        <w:rPr>
          <w:noProof/>
        </w:rPr>
        <w:t>4</w:t>
      </w:r>
      <w:r w:rsidR="003366BF">
        <w:rPr>
          <w:noProof/>
        </w:rPr>
        <w:fldChar w:fldCharType="end"/>
      </w:r>
      <w:r w:rsidRPr="00C33FAB">
        <w:t>.</w:t>
      </w:r>
      <w:r w:rsidR="003366BF">
        <w:fldChar w:fldCharType="begin"/>
      </w:r>
      <w:r>
        <w:instrText xml:space="preserve"> SEQ Abb. \* ARABIC \s 1 </w:instrText>
      </w:r>
      <w:r w:rsidR="003366BF">
        <w:fldChar w:fldCharType="separate"/>
      </w:r>
      <w:r w:rsidR="000F4CC7">
        <w:rPr>
          <w:noProof/>
        </w:rPr>
        <w:t>4</w:t>
      </w:r>
      <w:r w:rsidR="003366BF">
        <w:rPr>
          <w:noProof/>
        </w:rPr>
        <w:fldChar w:fldCharType="end"/>
      </w:r>
      <w:r w:rsidRPr="00FC02FE">
        <w:rPr>
          <w:b w:val="0"/>
        </w:rPr>
        <w:tab/>
      </w:r>
      <w:proofErr w:type="spellStart"/>
      <w:r>
        <w:rPr>
          <w:b w:val="0"/>
        </w:rPr>
        <w:t>Neares</w:t>
      </w:r>
      <w:r w:rsidR="00BA2938">
        <w:rPr>
          <w:b w:val="0"/>
        </w:rPr>
        <w:t>t</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115"/>
    </w:p>
    <w:p w14:paraId="19954A13" w14:textId="77777777"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3366BF">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3366BF">
        <w:fldChar w:fldCharType="separate"/>
      </w:r>
      <w:r w:rsidRPr="003644F0">
        <w:rPr>
          <w:noProof/>
        </w:rPr>
        <w:t>(Muja und Lowe 2009, S. 1)</w:t>
      </w:r>
      <w:r w:rsidR="003366BF">
        <w:fldChar w:fldCharType="end"/>
      </w:r>
      <w:r>
        <w:t xml:space="preserve">. </w:t>
      </w:r>
    </w:p>
    <w:p w14:paraId="0F477B0B" w14:textId="77777777" w:rsidR="00C63EB3" w:rsidRDefault="00C63EB3" w:rsidP="00C63EB3">
      <w:pPr>
        <w:pStyle w:val="BasicText"/>
        <w:keepNext/>
      </w:pPr>
      <w:r>
        <w:rPr>
          <w:noProof/>
        </w:rPr>
        <w:drawing>
          <wp:inline distT="0" distB="0" distL="0" distR="0" wp14:anchorId="45C142B0" wp14:editId="222837AD">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44481B0E" w14:textId="77777777" w:rsidR="006B132F" w:rsidRDefault="006B132F" w:rsidP="006B132F">
      <w:pPr>
        <w:pStyle w:val="Beschriftung"/>
        <w:rPr>
          <w:b w:val="0"/>
        </w:rPr>
      </w:pPr>
      <w:bookmarkStart w:id="116" w:name="_Toc283288975"/>
      <w:r w:rsidRPr="00C33FAB">
        <w:t xml:space="preserve">Abb. </w:t>
      </w:r>
      <w:r w:rsidR="003366BF">
        <w:fldChar w:fldCharType="begin"/>
      </w:r>
      <w:r>
        <w:instrText xml:space="preserve"> STYLEREF 1 \s </w:instrText>
      </w:r>
      <w:r w:rsidR="003366BF">
        <w:fldChar w:fldCharType="separate"/>
      </w:r>
      <w:r w:rsidR="000F4CC7">
        <w:rPr>
          <w:noProof/>
        </w:rPr>
        <w:t>4</w:t>
      </w:r>
      <w:r w:rsidR="003366BF">
        <w:rPr>
          <w:noProof/>
        </w:rPr>
        <w:fldChar w:fldCharType="end"/>
      </w:r>
      <w:r w:rsidRPr="00C33FAB">
        <w:t>.</w:t>
      </w:r>
      <w:r w:rsidR="003366BF">
        <w:fldChar w:fldCharType="begin"/>
      </w:r>
      <w:r>
        <w:instrText xml:space="preserve"> SEQ Abb. \* ARABIC \s 1 </w:instrText>
      </w:r>
      <w:r w:rsidR="003366BF">
        <w:fldChar w:fldCharType="separate"/>
      </w:r>
      <w:r w:rsidR="000F4CC7">
        <w:rPr>
          <w:noProof/>
        </w:rPr>
        <w:t>5</w:t>
      </w:r>
      <w:r w:rsidR="003366BF">
        <w:rPr>
          <w:noProof/>
        </w:rPr>
        <w:fldChar w:fldCharType="end"/>
      </w:r>
      <w:r w:rsidRPr="00FC02FE">
        <w:rPr>
          <w:b w:val="0"/>
        </w:rPr>
        <w:tab/>
      </w:r>
      <w:r>
        <w:rPr>
          <w:b w:val="0"/>
        </w:rPr>
        <w:t>Filterung des Matchings</w:t>
      </w:r>
      <w:bookmarkEnd w:id="116"/>
    </w:p>
    <w:p w14:paraId="1D42BB8F" w14:textId="77777777" w:rsidR="00C63EB3" w:rsidRDefault="00C63EB3" w:rsidP="00C63EB3">
      <w:pPr>
        <w:pStyle w:val="BasicText"/>
      </w:pPr>
      <w:r>
        <w:lastRenderedPageBreak/>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w:t>
      </w:r>
      <w:r w:rsidR="00DE2C48">
        <w:t xml:space="preserve">, </w:t>
      </w:r>
      <w:r>
        <w:t>nutzen zu können</w:t>
      </w:r>
      <w:ins w:id="117" w:author="Uli" w:date="2015-01-20T06:50:00Z">
        <w:r w:rsidR="00BC53CB">
          <w:t>,</w:t>
        </w:r>
      </w:ins>
      <w:r>
        <w:t xml:space="preserve">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24221DC4" w14:textId="77777777"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ei einem Quotient</w:t>
      </w:r>
      <w:ins w:id="118" w:author="Uli" w:date="2015-01-20T06:51:00Z">
        <w:r w:rsidR="00BC53CB">
          <w:t>en</w:t>
        </w:r>
      </w:ins>
      <w:r>
        <w:t xml:space="preserve"> &lt; 0.7 wird ein Match als „gut“ eing</w:t>
      </w:r>
      <w:r>
        <w:t>e</w:t>
      </w:r>
      <w:r>
        <w:t>stuft und somit als im Quellbild wiedererkannt bezeichnet. Dieser Quotient als hinre</w:t>
      </w:r>
      <w:r>
        <w:t>i</w:t>
      </w:r>
      <w:r>
        <w:t xml:space="preserve">chende Bedingung für einen guten Match wurde von Lowe </w:t>
      </w:r>
      <w:r w:rsidR="003366BF">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3366BF">
        <w:fldChar w:fldCharType="separate"/>
      </w:r>
      <w:r w:rsidRPr="00952FF4">
        <w:rPr>
          <w:noProof/>
        </w:rPr>
        <w:t>( 2004, S. 19–20)</w:t>
      </w:r>
      <w:r w:rsidR="003366BF">
        <w:fldChar w:fldCharType="end"/>
      </w:r>
      <w:r>
        <w:t xml:space="preserve"> umfan</w:t>
      </w:r>
      <w:r>
        <w:t>g</w:t>
      </w:r>
      <w:r>
        <w:t>reich erarbeitet. So ist es möglich, Bilder anhand der SURF-Bildpunkte und Deskript</w:t>
      </w:r>
      <w:r>
        <w:t>o</w:t>
      </w:r>
      <w:r>
        <w:t>ren zu vergleichen und lediglich über die Anzahl der „guten“ Matches eine Überei</w:t>
      </w:r>
      <w:r>
        <w:t>n</w:t>
      </w:r>
      <w:r>
        <w:t>stimmung der beiden festzustellen.</w:t>
      </w:r>
    </w:p>
    <w:p w14:paraId="4BDCA040" w14:textId="77777777" w:rsidR="00C63EB3" w:rsidRPr="00FA7ED3" w:rsidRDefault="00C63EB3" w:rsidP="00C63EB3"/>
    <w:p w14:paraId="69FC8BFE" w14:textId="77777777" w:rsidR="00C63EB3" w:rsidRDefault="00C63EB3" w:rsidP="00C63EB3">
      <w:pPr>
        <w:pStyle w:val="berschrift1"/>
      </w:pPr>
      <w:bookmarkStart w:id="119" w:name="_Toc283288956"/>
      <w:r w:rsidRPr="003C7E2E">
        <w:lastRenderedPageBreak/>
        <w:t>Umsetzung einer kontextsensitiven Applikation mit OpenCV</w:t>
      </w:r>
      <w:bookmarkEnd w:id="119"/>
    </w:p>
    <w:p w14:paraId="189379D3" w14:textId="77777777" w:rsidR="00C63EB3" w:rsidRPr="00C65796" w:rsidRDefault="00C63EB3" w:rsidP="00C63EB3">
      <w:pPr>
        <w:pStyle w:val="BasicText"/>
      </w:pPr>
      <w:r>
        <w:t>In diesem Kapitel werden zuerst die verwendeten technischen Komponenten der umg</w:t>
      </w:r>
      <w:r>
        <w:t>e</w:t>
      </w:r>
      <w:r>
        <w:t>setzten pro</w:t>
      </w:r>
      <w:r w:rsidR="00A55B98">
        <w:t>to</w:t>
      </w:r>
      <w:r>
        <w:t>typischen Applikation vorgestellt. Im Anschluss wird i</w:t>
      </w:r>
      <w:r w:rsidR="007F418C">
        <w:t>n die Implementat</w:t>
      </w:r>
      <w:r w:rsidR="007F418C">
        <w:t>i</w:t>
      </w:r>
      <w:r w:rsidR="007F418C">
        <w:t>on eingeführt</w:t>
      </w:r>
      <w:r w:rsidR="000357FC">
        <w:t>,</w:t>
      </w:r>
      <w:r>
        <w:t xml:space="preserve"> um diese </w:t>
      </w:r>
      <w:r w:rsidR="00060D21">
        <w:t>abschließend</w:t>
      </w:r>
      <w:r>
        <w:t xml:space="preserve"> auszuwerten.</w:t>
      </w:r>
    </w:p>
    <w:p w14:paraId="6CB5525D" w14:textId="77777777" w:rsidR="00C63EB3" w:rsidRDefault="00C63EB3" w:rsidP="00C63EB3">
      <w:pPr>
        <w:pStyle w:val="berschrift2"/>
      </w:pPr>
      <w:bookmarkStart w:id="120" w:name="_Toc283288957"/>
      <w:r w:rsidRPr="003C7E2E">
        <w:t xml:space="preserve">Vorstellung der Implementation </w:t>
      </w:r>
      <w:r>
        <w:t>und ihrer Komponenten</w:t>
      </w:r>
      <w:bookmarkEnd w:id="120"/>
    </w:p>
    <w:p w14:paraId="0325BB44" w14:textId="77777777"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 xml:space="preserve">plikation der Kategorie </w:t>
      </w:r>
      <w:proofErr w:type="spellStart"/>
      <w:r w:rsidR="00A55B98">
        <w:t>Context</w:t>
      </w:r>
      <w:proofErr w:type="spellEnd"/>
      <w:r w:rsidR="00A55B98">
        <w:t xml:space="preserve"> Server</w:t>
      </w:r>
      <w:r w:rsidR="00CC4EF2">
        <w:t xml:space="preserve"> (siehe </w:t>
      </w:r>
      <w:r w:rsidR="003366BF" w:rsidRPr="00E2265D">
        <w:rPr>
          <w:rStyle w:val="IntensiverVerweis"/>
        </w:rPr>
        <w:fldChar w:fldCharType="begin"/>
      </w:r>
      <w:r w:rsidR="00CC4EF2" w:rsidRPr="00E2265D">
        <w:rPr>
          <w:rStyle w:val="IntensiverVerweis"/>
        </w:rPr>
        <w:instrText xml:space="preserve"> REF _Ref280795591 \r </w:instrText>
      </w:r>
      <w:r w:rsidR="003366BF" w:rsidRPr="00E2265D">
        <w:rPr>
          <w:rStyle w:val="IntensiverVerweis"/>
        </w:rPr>
        <w:fldChar w:fldCharType="separate"/>
      </w:r>
      <w:r w:rsidR="000F4CC7">
        <w:rPr>
          <w:rStyle w:val="IntensiverVerweis"/>
        </w:rPr>
        <w:t>2.2</w:t>
      </w:r>
      <w:r w:rsidR="003366BF" w:rsidRPr="00E2265D">
        <w:rPr>
          <w:rStyle w:val="IntensiverVerweis"/>
        </w:rPr>
        <w:fldChar w:fldCharType="end"/>
      </w:r>
      <w:r w:rsidR="00CC4EF2">
        <w:t xml:space="preserve">), welche Sensoren des visuellen Typs (siehe </w:t>
      </w:r>
      <w:r w:rsidR="003366BF" w:rsidRPr="00AC251B">
        <w:rPr>
          <w:rStyle w:val="IntensiverVerweis"/>
        </w:rPr>
        <w:fldChar w:fldCharType="begin"/>
      </w:r>
      <w:r w:rsidR="00CC4EF2" w:rsidRPr="00AC251B">
        <w:rPr>
          <w:rStyle w:val="IntensiverVerweis"/>
        </w:rPr>
        <w:instrText xml:space="preserve"> REF _Ref280794651 </w:instrText>
      </w:r>
      <w:r w:rsidR="003366BF" w:rsidRPr="00AC251B">
        <w:rPr>
          <w:rStyle w:val="IntensiverVerweis"/>
        </w:rPr>
        <w:fldChar w:fldCharType="separate"/>
      </w:r>
      <w:r w:rsidR="000F4CC7">
        <w:t xml:space="preserve">Tabelle </w:t>
      </w:r>
      <w:r w:rsidR="000F4CC7">
        <w:rPr>
          <w:noProof/>
        </w:rPr>
        <w:t>2</w:t>
      </w:r>
      <w:r w:rsidR="000F4CC7">
        <w:t>.</w:t>
      </w:r>
      <w:r w:rsidR="000F4CC7">
        <w:rPr>
          <w:noProof/>
        </w:rPr>
        <w:t>1</w:t>
      </w:r>
      <w:r w:rsidR="003366BF" w:rsidRPr="00AC251B">
        <w:rPr>
          <w:rStyle w:val="IntensiverVerweis"/>
        </w:rPr>
        <w:fldChar w:fldCharType="end"/>
      </w:r>
      <w:r w:rsidR="00CC4EF2">
        <w:t xml:space="preserve">) nutzt. </w:t>
      </w:r>
      <w:r w:rsidR="00C63EB3">
        <w:t>Der Übersicht halber sind die wichtigsten genutzten techn</w:t>
      </w:r>
      <w:r w:rsidR="00C63EB3">
        <w:t>i</w:t>
      </w:r>
      <w:r w:rsidR="00C63EB3">
        <w:t xml:space="preserve">schen Komponenten in der </w:t>
      </w:r>
      <w:r w:rsidR="00C63EB3" w:rsidRPr="008C65C7">
        <w:rPr>
          <w:rStyle w:val="IntensiverVerweis"/>
        </w:rPr>
        <w:t>Tabelle 5.1</w:t>
      </w:r>
      <w:r w:rsidR="00C63EB3">
        <w:t xml:space="preserve"> zu finden</w:t>
      </w:r>
      <w:r w:rsidR="00062990">
        <w:t>.</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0105E12" w14:textId="77777777">
        <w:trPr>
          <w:trHeight w:val="247"/>
          <w:jc w:val="center"/>
        </w:trPr>
        <w:tc>
          <w:tcPr>
            <w:tcW w:w="1900" w:type="dxa"/>
            <w:tcBorders>
              <w:top w:val="single" w:sz="12" w:space="0" w:color="auto"/>
              <w:left w:val="nil"/>
              <w:bottom w:val="single" w:sz="4" w:space="0" w:color="auto"/>
              <w:right w:val="nil"/>
            </w:tcBorders>
          </w:tcPr>
          <w:p w14:paraId="598DCE62" w14:textId="77777777" w:rsidR="00C63EB3" w:rsidRPr="00F149E7" w:rsidRDefault="00C63EB3" w:rsidP="003116A2">
            <w:pPr>
              <w:pStyle w:val="KeinLeerraum"/>
              <w:rPr>
                <w:rStyle w:val="BasicCharItalic"/>
                <w:sz w:val="24"/>
                <w:szCs w:val="20"/>
                <w:lang w:eastAsia="de-DE"/>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tcPr>
          <w:p w14:paraId="303365AA"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3ECFEFFE"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A36B6D1"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672AA5FC" w14:textId="77777777">
        <w:trPr>
          <w:trHeight w:val="625"/>
          <w:jc w:val="center"/>
        </w:trPr>
        <w:tc>
          <w:tcPr>
            <w:tcW w:w="1900" w:type="dxa"/>
            <w:tcBorders>
              <w:top w:val="single" w:sz="4" w:space="0" w:color="auto"/>
              <w:left w:val="nil"/>
              <w:bottom w:val="single" w:sz="4" w:space="0" w:color="auto"/>
              <w:right w:val="nil"/>
            </w:tcBorders>
          </w:tcPr>
          <w:p w14:paraId="7EF5B2D3"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32DA4423"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7A74B360" w14:textId="77777777" w:rsidR="00C63EB3" w:rsidRDefault="00C63EB3" w:rsidP="003116A2">
            <w:pPr>
              <w:spacing w:line="276" w:lineRule="auto"/>
              <w:jc w:val="left"/>
            </w:pPr>
            <w:r>
              <w:t>XE 22.0</w:t>
            </w:r>
          </w:p>
          <w:p w14:paraId="6A1260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5E150340" w14:textId="77777777" w:rsidR="00C63EB3" w:rsidRDefault="00C63EB3" w:rsidP="003116A2">
            <w:pPr>
              <w:spacing w:line="276" w:lineRule="auto"/>
              <w:jc w:val="left"/>
            </w:pPr>
            <w:r w:rsidRPr="008C65C7">
              <w:t>https://developers.google.com/glass/develop/gdk/index</w:t>
            </w:r>
          </w:p>
        </w:tc>
      </w:tr>
      <w:tr w:rsidR="00C63EB3" w:rsidRPr="00FC02FE" w14:paraId="49B11E1E" w14:textId="77777777">
        <w:trPr>
          <w:trHeight w:val="625"/>
          <w:jc w:val="center"/>
        </w:trPr>
        <w:tc>
          <w:tcPr>
            <w:tcW w:w="1900" w:type="dxa"/>
            <w:tcBorders>
              <w:top w:val="single" w:sz="4" w:space="0" w:color="auto"/>
              <w:left w:val="nil"/>
              <w:bottom w:val="single" w:sz="4" w:space="0" w:color="auto"/>
              <w:right w:val="nil"/>
            </w:tcBorders>
          </w:tcPr>
          <w:p w14:paraId="6A2E986D"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89A6C4F"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7739DCF3"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01DE56B5" w14:textId="77777777" w:rsidR="00C63EB3" w:rsidRDefault="00C63EB3" w:rsidP="003116A2">
            <w:pPr>
              <w:spacing w:line="276" w:lineRule="auto"/>
              <w:jc w:val="left"/>
            </w:pPr>
            <w:r w:rsidRPr="008C65C7">
              <w:t>http://gradle.org</w:t>
            </w:r>
          </w:p>
        </w:tc>
      </w:tr>
      <w:tr w:rsidR="00C63EB3" w:rsidRPr="00FC02FE" w14:paraId="69435EC8" w14:textId="77777777">
        <w:trPr>
          <w:trHeight w:val="625"/>
          <w:jc w:val="center"/>
        </w:trPr>
        <w:tc>
          <w:tcPr>
            <w:tcW w:w="1900" w:type="dxa"/>
            <w:tcBorders>
              <w:top w:val="single" w:sz="4" w:space="0" w:color="auto"/>
              <w:left w:val="nil"/>
              <w:bottom w:val="single" w:sz="4" w:space="0" w:color="auto"/>
              <w:right w:val="nil"/>
            </w:tcBorders>
          </w:tcPr>
          <w:p w14:paraId="2ADD3FDE"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04E7DF66"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E7204ED"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0733CCC5" w14:textId="77777777" w:rsidR="00C63EB3" w:rsidRDefault="00C63EB3" w:rsidP="003116A2">
            <w:pPr>
              <w:spacing w:line="276" w:lineRule="auto"/>
              <w:jc w:val="left"/>
            </w:pPr>
            <w:r w:rsidRPr="008C65C7">
              <w:t>https://hc.apache.org</w:t>
            </w:r>
          </w:p>
        </w:tc>
      </w:tr>
      <w:tr w:rsidR="00C63EB3" w:rsidRPr="00FC02FE" w14:paraId="1F8DBE07" w14:textId="77777777">
        <w:trPr>
          <w:trHeight w:val="625"/>
          <w:jc w:val="center"/>
        </w:trPr>
        <w:tc>
          <w:tcPr>
            <w:tcW w:w="1900" w:type="dxa"/>
            <w:tcBorders>
              <w:top w:val="single" w:sz="4" w:space="0" w:color="auto"/>
              <w:left w:val="nil"/>
              <w:bottom w:val="single" w:sz="4" w:space="0" w:color="auto"/>
              <w:right w:val="nil"/>
            </w:tcBorders>
          </w:tcPr>
          <w:p w14:paraId="589807DB"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5B72374C"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7C0372D"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341187A6" w14:textId="77777777" w:rsidR="00C63EB3" w:rsidRDefault="00C63EB3" w:rsidP="003116A2">
            <w:pPr>
              <w:spacing w:line="276" w:lineRule="auto"/>
              <w:jc w:val="left"/>
            </w:pPr>
            <w:r w:rsidRPr="008C65C7">
              <w:t>http://www.eclipse.org/jetty/</w:t>
            </w:r>
          </w:p>
        </w:tc>
      </w:tr>
      <w:tr w:rsidR="00C63EB3" w:rsidRPr="00FC02FE" w14:paraId="3695D026" w14:textId="77777777">
        <w:trPr>
          <w:trHeight w:val="625"/>
          <w:jc w:val="center"/>
        </w:trPr>
        <w:tc>
          <w:tcPr>
            <w:tcW w:w="1900" w:type="dxa"/>
            <w:tcBorders>
              <w:top w:val="single" w:sz="4" w:space="0" w:color="auto"/>
              <w:left w:val="nil"/>
              <w:bottom w:val="single" w:sz="4" w:space="0" w:color="auto"/>
              <w:right w:val="nil"/>
            </w:tcBorders>
          </w:tcPr>
          <w:p w14:paraId="1BBFDA6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2A2A5C50"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6243A10"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26D438DA" w14:textId="77777777" w:rsidR="00C63EB3" w:rsidRDefault="00C63EB3" w:rsidP="003116A2">
            <w:pPr>
              <w:spacing w:line="276" w:lineRule="auto"/>
              <w:jc w:val="left"/>
            </w:pPr>
            <w:r w:rsidRPr="008C65C7">
              <w:t>http://spring.io</w:t>
            </w:r>
          </w:p>
        </w:tc>
      </w:tr>
      <w:tr w:rsidR="00C63EB3" w:rsidRPr="00FC02FE" w14:paraId="54D53E6E" w14:textId="77777777">
        <w:trPr>
          <w:trHeight w:val="625"/>
          <w:jc w:val="center"/>
        </w:trPr>
        <w:tc>
          <w:tcPr>
            <w:tcW w:w="1900" w:type="dxa"/>
            <w:tcBorders>
              <w:top w:val="single" w:sz="4" w:space="0" w:color="auto"/>
              <w:left w:val="nil"/>
              <w:bottom w:val="single" w:sz="4" w:space="0" w:color="auto"/>
              <w:right w:val="nil"/>
            </w:tcBorders>
          </w:tcPr>
          <w:p w14:paraId="2C5F0A30"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551698B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EEEB1E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62BAE95" w14:textId="77777777" w:rsidR="00C63EB3" w:rsidRDefault="00C63EB3" w:rsidP="003116A2">
            <w:pPr>
              <w:spacing w:line="276" w:lineRule="auto"/>
              <w:jc w:val="left"/>
            </w:pPr>
            <w:r w:rsidRPr="008C65C7">
              <w:t>https://maven.apache.org</w:t>
            </w:r>
          </w:p>
        </w:tc>
      </w:tr>
      <w:tr w:rsidR="00C63EB3" w:rsidRPr="00FC02FE" w14:paraId="56C2B178" w14:textId="77777777">
        <w:trPr>
          <w:trHeight w:val="625"/>
          <w:jc w:val="center"/>
        </w:trPr>
        <w:tc>
          <w:tcPr>
            <w:tcW w:w="1900" w:type="dxa"/>
            <w:tcBorders>
              <w:top w:val="single" w:sz="4" w:space="0" w:color="auto"/>
              <w:left w:val="nil"/>
              <w:bottom w:val="single" w:sz="4" w:space="0" w:color="auto"/>
              <w:right w:val="nil"/>
            </w:tcBorders>
          </w:tcPr>
          <w:p w14:paraId="13C8D390"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1A68E75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80F9DC"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7FFE384C" w14:textId="77777777" w:rsidR="00C63EB3" w:rsidRDefault="00C63EB3" w:rsidP="003116A2">
            <w:pPr>
              <w:spacing w:line="276" w:lineRule="auto"/>
              <w:jc w:val="left"/>
            </w:pPr>
            <w:r w:rsidRPr="008C65C7">
              <w:t>http://logging.apache.org/log4j/2.x/</w:t>
            </w:r>
          </w:p>
        </w:tc>
      </w:tr>
      <w:tr w:rsidR="00C63EB3" w:rsidRPr="00FC02FE" w14:paraId="28743AB8" w14:textId="77777777">
        <w:trPr>
          <w:trHeight w:val="625"/>
          <w:jc w:val="center"/>
        </w:trPr>
        <w:tc>
          <w:tcPr>
            <w:tcW w:w="1900" w:type="dxa"/>
            <w:tcBorders>
              <w:top w:val="single" w:sz="4" w:space="0" w:color="auto"/>
              <w:left w:val="nil"/>
              <w:bottom w:val="single" w:sz="4" w:space="0" w:color="auto"/>
              <w:right w:val="nil"/>
            </w:tcBorders>
          </w:tcPr>
          <w:p w14:paraId="061F3E29"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77A05E24"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E489492"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21788ADE" w14:textId="77777777" w:rsidR="00C63EB3" w:rsidRDefault="00C63EB3" w:rsidP="003116A2">
            <w:pPr>
              <w:spacing w:line="276" w:lineRule="auto"/>
              <w:jc w:val="left"/>
            </w:pPr>
            <w:r w:rsidRPr="008C65C7">
              <w:t>https://code.google.com/p/google-gson/</w:t>
            </w:r>
          </w:p>
        </w:tc>
      </w:tr>
      <w:tr w:rsidR="00C63EB3" w:rsidRPr="00FC02FE" w14:paraId="7B8B5514" w14:textId="77777777">
        <w:trPr>
          <w:trHeight w:val="625"/>
          <w:jc w:val="center"/>
        </w:trPr>
        <w:tc>
          <w:tcPr>
            <w:tcW w:w="1900" w:type="dxa"/>
            <w:tcBorders>
              <w:top w:val="single" w:sz="4" w:space="0" w:color="auto"/>
              <w:left w:val="nil"/>
              <w:bottom w:val="single" w:sz="4" w:space="0" w:color="auto"/>
              <w:right w:val="nil"/>
            </w:tcBorders>
          </w:tcPr>
          <w:p w14:paraId="0DFD770B"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4FCC9E70"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7E7066D"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74EE7855" w14:textId="77777777" w:rsidR="00C63EB3" w:rsidRDefault="00C63EB3" w:rsidP="003116A2">
            <w:pPr>
              <w:spacing w:line="276" w:lineRule="auto"/>
              <w:jc w:val="left"/>
            </w:pPr>
            <w:r w:rsidRPr="008C65C7">
              <w:t>https://github.com/bytedeco/javacpp</w:t>
            </w:r>
          </w:p>
        </w:tc>
      </w:tr>
      <w:tr w:rsidR="00C63EB3" w:rsidRPr="00FC02FE" w14:paraId="43084D05" w14:textId="77777777">
        <w:trPr>
          <w:trHeight w:val="625"/>
          <w:jc w:val="center"/>
        </w:trPr>
        <w:tc>
          <w:tcPr>
            <w:tcW w:w="1900" w:type="dxa"/>
            <w:tcBorders>
              <w:top w:val="single" w:sz="4" w:space="0" w:color="auto"/>
              <w:left w:val="nil"/>
              <w:bottom w:val="nil"/>
              <w:right w:val="nil"/>
            </w:tcBorders>
          </w:tcPr>
          <w:p w14:paraId="2B4BD861"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17B8BB4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24F696C6"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2302F1F0" w14:textId="77777777" w:rsidR="00C63EB3" w:rsidRDefault="00C63EB3" w:rsidP="003116A2">
            <w:pPr>
              <w:spacing w:line="276" w:lineRule="auto"/>
              <w:jc w:val="left"/>
            </w:pPr>
            <w:r w:rsidRPr="008C65C7">
              <w:t>http://opencv.org</w:t>
            </w:r>
          </w:p>
        </w:tc>
      </w:tr>
    </w:tbl>
    <w:p w14:paraId="307F8193" w14:textId="77777777" w:rsidR="00C63EB3" w:rsidRPr="00FC02FE" w:rsidRDefault="00C63EB3" w:rsidP="00C63EB3">
      <w:pPr>
        <w:pStyle w:val="Beschriftung"/>
        <w:rPr>
          <w:b w:val="0"/>
        </w:rPr>
      </w:pPr>
      <w:bookmarkStart w:id="121" w:name="_Toc283288989"/>
      <w:r>
        <w:t xml:space="preserve">Tabelle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Tabelle \* ARABIC \s 1 </w:instrText>
      </w:r>
      <w:r w:rsidR="003366BF">
        <w:fldChar w:fldCharType="separate"/>
      </w:r>
      <w:r w:rsidR="000F4CC7">
        <w:rPr>
          <w:noProof/>
        </w:rPr>
        <w:t>1</w:t>
      </w:r>
      <w:r w:rsidR="003366BF">
        <w:rPr>
          <w:noProof/>
        </w:rPr>
        <w:fldChar w:fldCharType="end"/>
      </w:r>
      <w:r w:rsidRPr="00FC02FE">
        <w:rPr>
          <w:b w:val="0"/>
        </w:rPr>
        <w:tab/>
      </w:r>
      <w:r>
        <w:rPr>
          <w:b w:val="0"/>
        </w:rPr>
        <w:t>Übersicht der genutzten Komponenten</w:t>
      </w:r>
      <w:bookmarkEnd w:id="121"/>
    </w:p>
    <w:p w14:paraId="269AA631" w14:textId="77777777" w:rsidR="00C63EB3" w:rsidRDefault="00C63EB3" w:rsidP="00C63EB3">
      <w:pPr>
        <w:pStyle w:val="BasicText"/>
      </w:pPr>
      <w:r>
        <w:lastRenderedPageBreak/>
        <w:t xml:space="preserve">Der Glass Client wurde mit der zu dem Zeitpunkt dieser Arbeit aktuellsten Version des Glass Development Kits (XE 22.0) programmiert, welche auf der </w:t>
      </w:r>
      <w:proofErr w:type="spellStart"/>
      <w:r>
        <w:t>Android</w:t>
      </w:r>
      <w:proofErr w:type="spellEnd"/>
      <w:r>
        <w:t xml:space="preserve"> Version 4.4.2 basiert. 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r w:rsidR="00F250BB">
        <w:t xml:space="preserve"> </w:t>
      </w:r>
      <w:r w:rsidR="003366B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3366BF">
        <w:fldChar w:fldCharType="separate"/>
      </w:r>
      <w:r w:rsidR="006D159F" w:rsidRPr="006D159F">
        <w:rPr>
          <w:noProof/>
        </w:rPr>
        <w:t>(Google 2014e)</w:t>
      </w:r>
      <w:r w:rsidR="003366BF">
        <w:fldChar w:fldCharType="end"/>
      </w:r>
      <w:r>
        <w:t xml:space="preserve">. Die Standardbibliotheken von </w:t>
      </w:r>
      <w:proofErr w:type="spellStart"/>
      <w:r>
        <w:t>Android</w:t>
      </w:r>
      <w:proofErr w:type="spellEnd"/>
      <w:r>
        <w:t xml:space="preserve"> wurden durch den gezielten Einsatz der Apache HTTP Components in der Version 4.3.5 erweitert. Dabei handelt es sich um in der Java-Welt etablierte Biblioth</w:t>
      </w:r>
      <w:r>
        <w:t>e</w:t>
      </w:r>
      <w:r>
        <w:t>ken zur H</w:t>
      </w:r>
      <w:r w:rsidR="00936355">
        <w:t>TTP-</w:t>
      </w:r>
      <w:r>
        <w:t>Kommunikation auf Client- und S</w:t>
      </w:r>
      <w:r w:rsidR="00062990">
        <w:t>ervers</w:t>
      </w:r>
      <w:r>
        <w:t xml:space="preserve">eite. Apache stellt zudem eine eigene Version der Bibliothek für das </w:t>
      </w:r>
      <w:proofErr w:type="spellStart"/>
      <w:r>
        <w:t>Android</w:t>
      </w:r>
      <w:proofErr w:type="spellEnd"/>
      <w:r>
        <w:t>-System bereit, was der dem mobilen Betriebssystem eigenen Rechteverwaltung Aufmerksamkeit schenkt.</w:t>
      </w:r>
    </w:p>
    <w:p w14:paraId="15E66BB6" w14:textId="77777777"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rsidR="003366BF">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3366BF">
        <w:fldChar w:fldCharType="separate"/>
      </w:r>
      <w:r w:rsidRPr="00985602">
        <w:rPr>
          <w:noProof/>
        </w:rPr>
        <w:t>(Eclipse Foundation 2014)</w:t>
      </w:r>
      <w:r w:rsidR="003366BF">
        <w:fldChar w:fldCharType="end"/>
      </w:r>
      <w:r>
        <w:t xml:space="preserve">. Dieser wurde zur einfachen Umsetzung des Model-View-Controller-Prinzips (MVC) um das Spring Framework erweitert. </w:t>
      </w:r>
      <w:r w:rsidR="00936355">
        <w:t xml:space="preserve">Aufgrund der guten Integration mit </w:t>
      </w:r>
      <w:proofErr w:type="spellStart"/>
      <w:r w:rsidR="00936355">
        <w:t>Jetty</w:t>
      </w:r>
      <w:proofErr w:type="spellEnd"/>
      <w:r w:rsidR="00936355">
        <w:t xml:space="preserve"> kommt zur Bibliotheksverwaltung und Kompilierungsautomatisi</w:t>
      </w:r>
      <w:r w:rsidR="00936355">
        <w:t>e</w:t>
      </w:r>
      <w:r w:rsidR="00936355">
        <w:t xml:space="preserve">rung </w:t>
      </w:r>
      <w:proofErr w:type="spellStart"/>
      <w:r w:rsidR="00936355">
        <w:t>Maven</w:t>
      </w:r>
      <w:proofErr w:type="spellEnd"/>
      <w:r w:rsidR="00936355">
        <w:t xml:space="preserve"> zum Einsatz.</w:t>
      </w:r>
      <w:r>
        <w:t xml:space="preserve"> Das </w:t>
      </w:r>
      <w:proofErr w:type="spellStart"/>
      <w:r>
        <w:t>Logging</w:t>
      </w:r>
      <w:proofErr w:type="spellEnd"/>
      <w:r>
        <w:t xml:space="preserve">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w:t>
      </w:r>
      <w:proofErr w:type="spellStart"/>
      <w:r w:rsidR="009C4E6C">
        <w:t>vice</w:t>
      </w:r>
      <w:proofErr w:type="spellEnd"/>
      <w:r w:rsidR="009C4E6C">
        <w:t xml:space="preserve"> </w:t>
      </w:r>
      <w:proofErr w:type="spellStart"/>
      <w:r w:rsidR="009C4E6C">
        <w:t>versa</w:t>
      </w:r>
      <w:proofErr w:type="spellEnd"/>
      <w:r w:rsidR="009C4E6C">
        <w:t xml:space="preserve"> </w:t>
      </w:r>
      <w:r w:rsidR="00542314">
        <w:t>ermöglicht</w:t>
      </w:r>
      <w:r>
        <w:t xml:space="preserve"> </w:t>
      </w:r>
      <w:r w:rsidR="003366BF">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3366BF">
        <w:fldChar w:fldCharType="separate"/>
      </w:r>
      <w:r w:rsidRPr="00EC1226">
        <w:rPr>
          <w:noProof/>
        </w:rPr>
        <w:t>(Singh et al. 2014)</w:t>
      </w:r>
      <w:r w:rsidR="003366BF">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43BEEAA7" w14:textId="77777777" w:rsidR="00C63EB3" w:rsidRPr="00401B10" w:rsidRDefault="00C63EB3" w:rsidP="00C63EB3">
      <w:pPr>
        <w:pStyle w:val="BasicText"/>
      </w:pPr>
    </w:p>
    <w:p w14:paraId="0E3CD1BA" w14:textId="77777777" w:rsidR="00C63EB3" w:rsidRDefault="00C63EB3" w:rsidP="00C63EB3">
      <w:pPr>
        <w:pStyle w:val="berschrift2"/>
      </w:pPr>
      <w:bookmarkStart w:id="122" w:name="_Ref280434892"/>
      <w:bookmarkStart w:id="123" w:name="_Toc283288958"/>
      <w:r>
        <w:lastRenderedPageBreak/>
        <w:t>Glass Client</w:t>
      </w:r>
      <w:bookmarkEnd w:id="122"/>
      <w:bookmarkEnd w:id="123"/>
    </w:p>
    <w:p w14:paraId="4E4683DE" w14:textId="77777777" w:rsidR="00C63EB3" w:rsidRDefault="00C63EB3" w:rsidP="00C63EB3">
      <w:pPr>
        <w:pStyle w:val="BasicText"/>
      </w:pPr>
      <w:r w:rsidRPr="007A0E35">
        <w:rPr>
          <w:noProof/>
        </w:rPr>
        <w:drawing>
          <wp:inline distT="0" distB="0" distL="0" distR="0" wp14:anchorId="7BECA43D" wp14:editId="4065A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023DB771" w14:textId="77777777" w:rsidR="00C63EB3" w:rsidRDefault="00C63EB3" w:rsidP="00C63EB3">
      <w:pPr>
        <w:pStyle w:val="Beschriftung"/>
      </w:pPr>
      <w:bookmarkStart w:id="124" w:name="_Toc283288976"/>
      <w:r w:rsidRPr="00C33FAB">
        <w:t xml:space="preserve">Abb.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1</w:t>
      </w:r>
      <w:r w:rsidR="003366BF">
        <w:rPr>
          <w:noProof/>
        </w:rPr>
        <w:fldChar w:fldCharType="end"/>
      </w:r>
      <w:r w:rsidRPr="00FC02FE">
        <w:rPr>
          <w:b w:val="0"/>
        </w:rPr>
        <w:tab/>
      </w:r>
      <w:r>
        <w:rPr>
          <w:b w:val="0"/>
        </w:rPr>
        <w:t>UML-Darstellung des Glass Clients</w:t>
      </w:r>
      <w:bookmarkEnd w:id="124"/>
    </w:p>
    <w:p w14:paraId="14B30AB9" w14:textId="5FA5983A" w:rsidR="00C63EB3" w:rsidRDefault="00C63EB3" w:rsidP="00C63EB3">
      <w:pPr>
        <w:pStyle w:val="BasicText"/>
      </w:pPr>
      <w:r>
        <w:t>Der auf der Google Glass ausgeführte Client</w:t>
      </w:r>
      <w:r w:rsidR="00413C50">
        <w:t xml:space="preserve"> (siehe </w:t>
      </w:r>
      <w:commentRangeStart w:id="125"/>
      <w:r w:rsidR="00413C50" w:rsidRPr="00413C50">
        <w:rPr>
          <w:rStyle w:val="IntensiverVerweis"/>
        </w:rPr>
        <w:t>Abb. 5.1</w:t>
      </w:r>
      <w:commentRangeEnd w:id="125"/>
      <w:r w:rsidR="00AB5C47">
        <w:rPr>
          <w:rStyle w:val="Kommentarzeichen"/>
        </w:rPr>
        <w:commentReference w:id="125"/>
      </w:r>
      <w:r w:rsidR="00413C50">
        <w:t>)</w:t>
      </w:r>
      <w:r>
        <w:t xml:space="preserve"> hat zwei Hauptkomp</w:t>
      </w:r>
      <w:r>
        <w:t>o</w:t>
      </w:r>
      <w:r>
        <w:t>nenten</w:t>
      </w:r>
      <w:r w:rsidR="000357FC">
        <w:t xml:space="preserve">, </w:t>
      </w:r>
      <w:r>
        <w:t xml:space="preserve">die </w:t>
      </w:r>
      <w:proofErr w:type="spellStart"/>
      <w:r w:rsidRPr="009B6936">
        <w:rPr>
          <w:i/>
        </w:rPr>
        <w:t>CameraView</w:t>
      </w:r>
      <w:proofErr w:type="spellEnd"/>
      <w:r w:rsidRPr="009B6936">
        <w:rPr>
          <w:i/>
        </w:rPr>
        <w:t>-Klasse</w:t>
      </w:r>
      <w:r>
        <w:t xml:space="preserve">, welche die Verwaltung der Kamera gegenüber dem </w:t>
      </w:r>
      <w:proofErr w:type="spellStart"/>
      <w:r>
        <w:t>Android</w:t>
      </w:r>
      <w:proofErr w:type="spellEnd"/>
      <w:r>
        <w:t>-System übernimmt</w:t>
      </w:r>
      <w:ins w:id="126" w:author="Uli" w:date="2015-01-20T07:16:00Z">
        <w:r w:rsidR="009511F4">
          <w:t>,</w:t>
        </w:r>
      </w:ins>
      <w:r>
        <w:t xml:space="preserve"> und die </w:t>
      </w:r>
      <w:proofErr w:type="spellStart"/>
      <w:r w:rsidRPr="009B6936">
        <w:rPr>
          <w:i/>
        </w:rPr>
        <w:t>MainActivity</w:t>
      </w:r>
      <w:proofErr w:type="spellEnd"/>
      <w:r w:rsidRPr="009B6936">
        <w:rPr>
          <w:i/>
        </w:rPr>
        <w:t>-Klasse</w:t>
      </w:r>
      <w:r>
        <w:t>, welche den Großteil der L</w:t>
      </w:r>
      <w:r>
        <w:t>o</w:t>
      </w:r>
      <w:r>
        <w:t xml:space="preserve">gik der Applikation darstellt. Daneben gibt es noch eine Hilfsklasse, </w:t>
      </w:r>
      <w:ins w:id="127" w:author="Uli" w:date="2015-01-20T07:16:00Z">
        <w:r w:rsidR="00DA0A10">
          <w:t>die</w:t>
        </w:r>
      </w:ins>
      <w:r w:rsidR="000357FC">
        <w:t xml:space="preserve"> </w:t>
      </w:r>
      <w:r w:rsidRPr="00AC251B">
        <w:rPr>
          <w:i/>
        </w:rPr>
        <w:t>Upload</w:t>
      </w:r>
      <w:r w:rsidR="000357FC" w:rsidRPr="00AC251B">
        <w:rPr>
          <w:i/>
        </w:rPr>
        <w:t>-Klasse</w:t>
      </w:r>
      <w:r>
        <w:t xml:space="preserve">, welche die </w:t>
      </w:r>
      <w:proofErr w:type="spellStart"/>
      <w:r>
        <w:t>MainActivity</w:t>
      </w:r>
      <w:proofErr w:type="spellEnd"/>
      <w:r>
        <w:t>-Klasse beim Hochladen der Bilder an den Server unterstützt, sowie zwei versteckte</w:t>
      </w:r>
      <w:r w:rsidR="00B94813">
        <w:t>, interne</w:t>
      </w:r>
      <w:r>
        <w:t xml:space="preserve"> Klas</w:t>
      </w:r>
      <w:r w:rsidR="00083F43">
        <w:t xml:space="preserve">sen innerhalb von </w:t>
      </w:r>
      <w:proofErr w:type="spellStart"/>
      <w:r w:rsidR="00083F43">
        <w:t>MainActivity</w:t>
      </w:r>
      <w:proofErr w:type="spellEnd"/>
      <w:r w:rsidR="00083F43">
        <w:t>.</w:t>
      </w:r>
    </w:p>
    <w:p w14:paraId="33AF162E" w14:textId="60BA218A"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5EF2AB51" w14:textId="77777777" w:rsidR="00C63EB3" w:rsidRPr="00E241AE" w:rsidRDefault="00C63EB3" w:rsidP="001D7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proofErr w:type="spellStart"/>
      <w:r w:rsidRPr="00E241AE">
        <w:rPr>
          <w:rFonts w:ascii="Menlo" w:eastAsiaTheme="minorHAnsi" w:hAnsi="Menlo" w:cs="Courier"/>
          <w:color w:val="000000"/>
          <w:szCs w:val="24"/>
          <w:lang w:val="en-US"/>
        </w:rPr>
        <w:t>asyncUploading</w:t>
      </w:r>
      <w:proofErr w:type="spellEnd"/>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extends </w:t>
      </w:r>
      <w:proofErr w:type="spellStart"/>
      <w:r w:rsidRPr="00E241AE">
        <w:rPr>
          <w:rFonts w:ascii="Menlo" w:eastAsiaTheme="minorHAnsi" w:hAnsi="Menlo" w:cs="Courier"/>
          <w:color w:val="000000"/>
          <w:szCs w:val="24"/>
          <w:lang w:val="en-US"/>
        </w:rPr>
        <w:t>AsyncTask</w:t>
      </w:r>
      <w:proofErr w:type="spellEnd"/>
      <w:r w:rsidRPr="00E241AE">
        <w:rPr>
          <w:rFonts w:ascii="Menlo" w:eastAsiaTheme="minorHAnsi" w:hAnsi="Menlo" w:cs="Courier"/>
          <w:color w:val="000000"/>
          <w:szCs w:val="24"/>
          <w:lang w:val="en-US"/>
        </w:rPr>
        <w:t>&lt;Void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proofErr w:type="spellStart"/>
      <w:r w:rsidRPr="00E241AE">
        <w:rPr>
          <w:rFonts w:ascii="Menlo" w:eastAsiaTheme="minorHAnsi" w:hAnsi="Menlo" w:cs="Courier"/>
          <w:color w:val="000000"/>
          <w:szCs w:val="24"/>
          <w:lang w:val="en-US"/>
        </w:rPr>
        <w:t>ProgressDialog</w:t>
      </w:r>
      <w:proofErr w:type="spellEnd"/>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ProgressD</w:t>
      </w:r>
      <w:r w:rsidRPr="00E241AE">
        <w:rPr>
          <w:rFonts w:ascii="Menlo" w:eastAsiaTheme="minorHAnsi" w:hAnsi="Menlo" w:cs="Courier"/>
          <w:color w:val="000000"/>
          <w:szCs w:val="24"/>
          <w:lang w:val="en-US"/>
        </w:rPr>
        <w:t>i</w:t>
      </w:r>
      <w:r w:rsidRPr="00E241AE">
        <w:rPr>
          <w:rFonts w:ascii="Menlo" w:eastAsiaTheme="minorHAnsi" w:hAnsi="Menlo" w:cs="Courier"/>
          <w:color w:val="000000"/>
          <w:szCs w:val="24"/>
          <w:lang w:val="en-US"/>
        </w:rPr>
        <w:t>alog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MainActivity.</w:t>
      </w:r>
      <w:r w:rsidRPr="00E241AE">
        <w:rPr>
          <w:rFonts w:ascii="Menlo" w:eastAsiaTheme="minorHAnsi" w:hAnsi="Menlo" w:cs="Courier"/>
          <w:b/>
          <w:bCs/>
          <w:color w:val="000080"/>
          <w:szCs w:val="24"/>
          <w:lang w:val="en-US"/>
        </w:rPr>
        <w:t>this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b/>
          <w:bCs/>
          <w:color w:val="660E7A"/>
          <w:szCs w:val="24"/>
          <w:lang w:val="en-US"/>
        </w:rPr>
        <w:t xml:space="preserve">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protected void </w:t>
      </w:r>
      <w:proofErr w:type="spellStart"/>
      <w:r w:rsidRPr="00E241AE">
        <w:rPr>
          <w:rFonts w:ascii="Menlo" w:eastAsiaTheme="minorHAnsi" w:hAnsi="Menlo" w:cs="Courier"/>
          <w:color w:val="000000"/>
          <w:szCs w:val="24"/>
          <w:lang w:val="en-US"/>
        </w:rPr>
        <w:t>onPreExecute</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lastRenderedPageBreak/>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 xml:space="preserve">Void </w:t>
      </w:r>
      <w:proofErr w:type="spellStart"/>
      <w:r w:rsidRPr="00E241AE">
        <w:rPr>
          <w:rFonts w:ascii="Menlo" w:eastAsiaTheme="minorHAnsi" w:hAnsi="Menlo" w:cs="Courier"/>
          <w:color w:val="000000"/>
          <w:szCs w:val="24"/>
          <w:lang w:val="en-US"/>
        </w:rPr>
        <w:t>doInBackground</w:t>
      </w:r>
      <w:proofErr w:type="spellEnd"/>
      <w:r w:rsidRPr="00E241AE">
        <w:rPr>
          <w:rFonts w:ascii="Menlo" w:eastAsiaTheme="minorHAnsi" w:hAnsi="Menlo" w:cs="Courier"/>
          <w:color w:val="000000"/>
          <w:szCs w:val="24"/>
          <w:lang w:val="en-US"/>
        </w:rPr>
        <w:t xml:space="preserve">(Void... </w:t>
      </w:r>
      <w:proofErr w:type="spellStart"/>
      <w:r w:rsidRPr="00E241AE">
        <w:rPr>
          <w:rFonts w:ascii="Menlo" w:eastAsiaTheme="minorHAnsi" w:hAnsi="Menlo" w:cs="Courier"/>
          <w:color w:val="000000"/>
          <w:szCs w:val="24"/>
          <w:lang w:val="en-US"/>
        </w:rPr>
        <w:t>params</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b/>
          <w:bCs/>
          <w:color w:val="660E7A"/>
          <w:szCs w:val="24"/>
          <w:lang w:val="en-US"/>
        </w:rPr>
        <w:t xml:space="preserve">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Upload.</w:t>
      </w:r>
      <w:r w:rsidRPr="00E241AE">
        <w:rPr>
          <w:rFonts w:ascii="Menlo" w:eastAsiaTheme="minorHAnsi" w:hAnsi="Menlo" w:cs="Courier"/>
          <w:i/>
          <w:iCs/>
          <w:color w:val="000000"/>
          <w:szCs w:val="24"/>
          <w:lang w:val="en-US"/>
        </w:rPr>
        <w:t>upload</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proofErr w:type="spellStart"/>
      <w:r w:rsidRPr="00E241AE">
        <w:rPr>
          <w:rFonts w:ascii="Menlo" w:eastAsiaTheme="minorHAnsi" w:hAnsi="Menlo" w:cs="Courier"/>
          <w:color w:val="000000"/>
          <w:szCs w:val="24"/>
          <w:lang w:val="en-US"/>
        </w:rPr>
        <w:t>onPostExecute</w:t>
      </w:r>
      <w:proofErr w:type="spellEnd"/>
      <w:r w:rsidRPr="00E241AE">
        <w:rPr>
          <w:rFonts w:ascii="Menlo" w:eastAsiaTheme="minorHAnsi" w:hAnsi="Menlo" w:cs="Courier"/>
          <w:color w:val="000000"/>
          <w:szCs w:val="24"/>
          <w:lang w:val="en-US"/>
        </w:rPr>
        <w:t>(Void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updateMainUi</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660E7A"/>
          <w:szCs w:val="24"/>
          <w:lang w:val="en-US"/>
        </w:rPr>
        <w:t>strResult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1EA31CA4" w14:textId="77777777" w:rsidR="00C63EB3" w:rsidRDefault="00C63EB3" w:rsidP="00C63EB3">
      <w:pPr>
        <w:pStyle w:val="Beschriftung"/>
        <w:jc w:val="both"/>
      </w:pPr>
      <w:bookmarkStart w:id="128" w:name="_Toc283288990"/>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1</w:t>
      </w:r>
      <w:r w:rsidR="003366BF">
        <w:rPr>
          <w:noProof/>
        </w:rPr>
        <w:fldChar w:fldCharType="end"/>
      </w:r>
      <w:r w:rsidRPr="00FC02FE">
        <w:rPr>
          <w:b w:val="0"/>
        </w:rPr>
        <w:tab/>
      </w:r>
      <w:r>
        <w:rPr>
          <w:b w:val="0"/>
        </w:rPr>
        <w:t xml:space="preserve">Asynchroner </w:t>
      </w:r>
      <w:proofErr w:type="spellStart"/>
      <w:r>
        <w:rPr>
          <w:b w:val="0"/>
        </w:rPr>
        <w:t>Uploadprozess</w:t>
      </w:r>
      <w:bookmarkEnd w:id="128"/>
      <w:proofErr w:type="spellEnd"/>
    </w:p>
    <w:p w14:paraId="728E8DBA" w14:textId="77777777" w:rsidR="00C63EB3" w:rsidRDefault="00C63EB3" w:rsidP="00C63EB3">
      <w:pPr>
        <w:pStyle w:val="BasicText"/>
      </w:pPr>
      <w:r>
        <w:t xml:space="preserve">Der asynchrone Prozess greift für die Ausführung des Uploads auf eine eigene </w:t>
      </w:r>
      <w:proofErr w:type="spellStart"/>
      <w:r>
        <w:t>Uploa</w:t>
      </w:r>
      <w:r>
        <w:t>d</w:t>
      </w:r>
      <w:r>
        <w:t>verwaltung</w:t>
      </w:r>
      <w:proofErr w:type="spellEnd"/>
      <w:r>
        <w:t xml:space="preserve">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w:t>
      </w:r>
      <w:del w:id="129" w:author="Uli" w:date="2015-01-20T07:18:00Z">
        <w:r w:rsidDel="0058247B">
          <w:delText>,</w:delText>
        </w:r>
      </w:del>
      <w:r>
        <w:t xml:space="preserve"> sowie ein Ergebnisinhalt vorliegen. Ist dies nicht gegeben, wird der Prozess an diesem Punkt abgebrochen und dem Nutzer</w:t>
      </w:r>
      <w:del w:id="130" w:author="Uli" w:date="2015-01-20T07:24:00Z">
        <w:r w:rsidDel="007D5C64">
          <w:delText xml:space="preserve"> wird</w:delText>
        </w:r>
      </w:del>
      <w:r>
        <w:t xml:space="preserve"> eine Fehle</w:t>
      </w:r>
      <w:r>
        <w:t>r</w:t>
      </w:r>
      <w:r>
        <w:t>meldung angezeigt.</w:t>
      </w:r>
    </w:p>
    <w:p w14:paraId="61E003B7" w14:textId="77777777" w:rsidR="00C63EB3" w:rsidRPr="00E241AE" w:rsidRDefault="00C63EB3" w:rsidP="001D7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commentRangeStart w:id="131"/>
      <w:r w:rsidRPr="00E241AE">
        <w:rPr>
          <w:rFonts w:ascii="Menlo" w:eastAsiaTheme="minorHAnsi" w:hAnsi="Menlo" w:cs="Courier"/>
          <w:color w:val="000000"/>
          <w:szCs w:val="24"/>
          <w:lang w:val="en-US"/>
        </w:rPr>
        <w:t xml:space="preserve">    </w:t>
      </w:r>
      <w:commentRangeEnd w:id="131"/>
      <w:r w:rsidR="00AB1460">
        <w:rPr>
          <w:rStyle w:val="Kommentarzeichen"/>
        </w:rPr>
        <w:commentReference w:id="131"/>
      </w:r>
      <w:proofErr w:type="spellStart"/>
      <w:r w:rsidRPr="00E241AE">
        <w:rPr>
          <w:rFonts w:ascii="Menlo" w:eastAsiaTheme="minorHAnsi" w:hAnsi="Menlo" w:cs="Courier"/>
          <w:color w:val="000000"/>
          <w:szCs w:val="24"/>
          <w:lang w:val="en-US"/>
        </w:rPr>
        <w:t>HttpClient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httpClient</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DefaultHttpClient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MultipartEntityBuilder</w:t>
      </w:r>
      <w:proofErr w:type="spellEnd"/>
      <w:r w:rsidRPr="00E241AE">
        <w:rPr>
          <w:rFonts w:ascii="Menlo" w:eastAsiaTheme="minorHAnsi" w:hAnsi="Menlo" w:cs="Courier"/>
          <w:color w:val="000000"/>
          <w:szCs w:val="24"/>
          <w:lang w:val="en-US"/>
        </w:rPr>
        <w:t xml:space="preserve"> entity = </w:t>
      </w:r>
      <w:proofErr w:type="spellStart"/>
      <w:r w:rsidRPr="00E241AE">
        <w:rPr>
          <w:rFonts w:ascii="Menlo" w:eastAsiaTheme="minorHAnsi" w:hAnsi="Menlo" w:cs="Courier"/>
          <w:color w:val="000000"/>
          <w:szCs w:val="24"/>
          <w:lang w:val="en-US"/>
        </w:rPr>
        <w:t>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entity.addTextBody</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entity.addBinaryBody</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httpPost.setEntity</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entity.build</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HttpResponse</w:t>
      </w:r>
      <w:proofErr w:type="spellEnd"/>
      <w:r w:rsidRPr="00E241AE">
        <w:rPr>
          <w:rFonts w:ascii="Menlo" w:eastAsiaTheme="minorHAnsi" w:hAnsi="Menlo" w:cs="Courier"/>
          <w:color w:val="000000"/>
          <w:szCs w:val="24"/>
          <w:lang w:val="en-US"/>
        </w:rPr>
        <w:t xml:space="preserve"> response = </w:t>
      </w:r>
      <w:proofErr w:type="spellStart"/>
      <w:r w:rsidRPr="00E241AE">
        <w:rPr>
          <w:rFonts w:ascii="Menlo" w:eastAsiaTheme="minorHAnsi" w:hAnsi="Menlo" w:cs="Courier"/>
          <w:color w:val="000000"/>
          <w:szCs w:val="24"/>
          <w:lang w:val="en-US"/>
        </w:rPr>
        <w:t>httpClient.execute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httpPost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int</w:t>
      </w:r>
      <w:proofErr w:type="spellEnd"/>
      <w:r w:rsidRPr="00E241AE">
        <w:rPr>
          <w:rFonts w:ascii="Menlo" w:eastAsiaTheme="minorHAnsi" w:hAnsi="Menlo" w:cs="Courier"/>
          <w:b/>
          <w:bCs/>
          <w:color w:val="000080"/>
          <w:szCs w:val="24"/>
          <w:lang w:val="en-US"/>
        </w:rPr>
        <w:t xml:space="preserve"> </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sponse.getStatusLine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getStatusCode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statusCode</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w:t>
      </w:r>
      <w:commentRangeStart w:id="132"/>
      <w:r w:rsidRPr="00E241AE">
        <w:rPr>
          <w:rFonts w:ascii="Menlo" w:eastAsiaTheme="minorHAnsi" w:hAnsi="Menlo" w:cs="Courier"/>
          <w:b/>
          <w:bCs/>
          <w:color w:val="008000"/>
          <w:szCs w:val="24"/>
          <w:lang w:val="en-US"/>
        </w:rPr>
        <w:t xml:space="preserve"> </w:t>
      </w:r>
      <w:commentRangeEnd w:id="132"/>
      <w:r w:rsidR="00AA5001">
        <w:rPr>
          <w:rStyle w:val="Kommentarzeichen"/>
        </w:rPr>
        <w:commentReference w:id="132"/>
      </w:r>
      <w:r w:rsidRPr="00E241AE">
        <w:rPr>
          <w:rFonts w:ascii="Menlo" w:eastAsiaTheme="minorHAnsi" w:hAnsi="Menlo" w:cs="Courier"/>
          <w:b/>
          <w:bCs/>
          <w:color w:val="008000"/>
          <w:szCs w:val="24"/>
          <w:lang w:val="en-US"/>
        </w:rPr>
        <w:t>Something in the uploa</w:t>
      </w:r>
      <w:r w:rsidRPr="00E241AE">
        <w:rPr>
          <w:rFonts w:ascii="Menlo" w:eastAsiaTheme="minorHAnsi" w:hAnsi="Menlo" w:cs="Courier"/>
          <w:b/>
          <w:bCs/>
          <w:color w:val="008000"/>
          <w:szCs w:val="24"/>
          <w:lang w:val="en-US"/>
        </w:rPr>
        <w:t>d</w:t>
      </w:r>
      <w:r w:rsidRPr="00E241AE">
        <w:rPr>
          <w:rFonts w:ascii="Menlo" w:eastAsiaTheme="minorHAnsi" w:hAnsi="Menlo" w:cs="Courier"/>
          <w:b/>
          <w:bCs/>
          <w:color w:val="008000"/>
          <w:szCs w:val="24"/>
          <w:lang w:val="en-US"/>
        </w:rPr>
        <w:t>ing process went wrong</w:t>
      </w:r>
      <w:ins w:id="133" w:author="Uli" w:date="2015-01-20T07:25:00Z">
        <w:r w:rsidR="00AA5001">
          <w:rPr>
            <w:rFonts w:ascii="Menlo" w:eastAsiaTheme="minorHAnsi" w:hAnsi="Menlo" w:cs="Courier"/>
            <w:b/>
            <w:bCs/>
            <w:color w:val="008000"/>
            <w:szCs w:val="24"/>
            <w:lang w:val="en-US"/>
          </w:rPr>
          <w:t>.</w:t>
        </w:r>
      </w:ins>
      <w:r w:rsidRPr="00E241AE">
        <w:rPr>
          <w:rFonts w:ascii="Menlo" w:eastAsiaTheme="minorHAnsi" w:hAnsi="Menlo" w:cs="Courier"/>
          <w:b/>
          <w:bCs/>
          <w:color w:val="008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response.getEntity</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HttpEntity</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responseEntity</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sponse.getEntity</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resStr</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EntityUtils.</w:t>
      </w:r>
      <w:r w:rsidRPr="00E241AE">
        <w:rPr>
          <w:rFonts w:ascii="Menlo" w:eastAsiaTheme="minorHAnsi" w:hAnsi="Menlo" w:cs="Courier"/>
          <w:i/>
          <w:iCs/>
          <w:color w:val="000000"/>
          <w:szCs w:val="24"/>
          <w:lang w:val="en-US"/>
        </w:rPr>
        <w:t>toString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responseEntity</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t>JSONObject</w:t>
      </w:r>
      <w:proofErr w:type="spellEnd"/>
      <w:r w:rsidRPr="00E241AE">
        <w:rPr>
          <w:rFonts w:ascii="Menlo" w:eastAsiaTheme="minorHAnsi" w:hAnsi="Menlo" w:cs="Courier"/>
          <w:color w:val="000000"/>
          <w:szCs w:val="24"/>
          <w:lang w:val="en-US"/>
        </w:rPr>
        <w:t xml:space="preserve"> result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JSONObject</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resStr</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token = </w:t>
      </w:r>
      <w:proofErr w:type="spellStart"/>
      <w:r w:rsidRPr="00E241AE">
        <w:rPr>
          <w:rFonts w:ascii="Menlo" w:eastAsiaTheme="minorHAnsi" w:hAnsi="Menlo" w:cs="Courier"/>
          <w:color w:val="000000"/>
          <w:szCs w:val="24"/>
          <w:lang w:val="en-US"/>
        </w:rPr>
        <w:t>result.getString</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lastRenderedPageBreak/>
        <w:t>responseEntity.consumeContent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ins w:id="134" w:author="Uli" w:date="2015-01-20T07:28:00Z">
        <w:r w:rsidR="00C6599C">
          <w:rPr>
            <w:rFonts w:ascii="Menlo" w:eastAsiaTheme="minorHAnsi" w:hAnsi="Menlo" w:cs="Courier"/>
            <w:b/>
            <w:bCs/>
            <w:color w:val="008000"/>
            <w:szCs w:val="24"/>
            <w:lang w:val="en-US"/>
          </w:rPr>
          <w:t>.</w:t>
        </w:r>
      </w:ins>
      <w:r w:rsidRPr="00E241AE">
        <w:rPr>
          <w:rFonts w:ascii="Menlo" w:eastAsiaTheme="minorHAnsi" w:hAnsi="Menlo" w:cs="Courier"/>
          <w:b/>
          <w:bCs/>
          <w:color w:val="008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69FB7A17" w14:textId="77777777" w:rsidR="00C63EB3" w:rsidRDefault="00C63EB3" w:rsidP="00C63EB3">
      <w:pPr>
        <w:pStyle w:val="Beschriftung"/>
        <w:jc w:val="both"/>
        <w:rPr>
          <w:b w:val="0"/>
        </w:rPr>
      </w:pPr>
      <w:bookmarkStart w:id="135" w:name="_Toc283288991"/>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2</w:t>
      </w:r>
      <w:r w:rsidR="003366BF">
        <w:rPr>
          <w:noProof/>
        </w:rPr>
        <w:fldChar w:fldCharType="end"/>
      </w:r>
      <w:r w:rsidRPr="00FC02FE">
        <w:rPr>
          <w:b w:val="0"/>
        </w:rPr>
        <w:tab/>
      </w:r>
      <w:r>
        <w:rPr>
          <w:b w:val="0"/>
        </w:rPr>
        <w:t>Erstellung der Anfrage und Auswertung der Antwort</w:t>
      </w:r>
      <w:bookmarkEnd w:id="135"/>
    </w:p>
    <w:p w14:paraId="6F87B2CC"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rsidR="00E34B4E">
        <w:t>,</w:t>
      </w:r>
      <w:r>
        <w:t xml:space="preserve"> um sie dann für den Nu</w:t>
      </w:r>
      <w:r>
        <w:t>t</w:t>
      </w:r>
      <w:r>
        <w:t>zer sichtbar in den Vordergrund zu bringen.</w:t>
      </w:r>
    </w:p>
    <w:p w14:paraId="43E33245"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proofErr w:type="spellStart"/>
      <w:r w:rsidRPr="00E241AE">
        <w:rPr>
          <w:rFonts w:ascii="Menlo" w:eastAsiaTheme="minorHAnsi" w:hAnsi="Menlo" w:cs="Courier"/>
          <w:color w:val="000000"/>
          <w:szCs w:val="24"/>
          <w:lang w:val="en-US"/>
        </w:rPr>
        <w:t>updateMainUi</w:t>
      </w:r>
      <w:proofErr w:type="spellEnd"/>
      <w:r w:rsidRPr="00E241AE">
        <w:rPr>
          <w:rFonts w:ascii="Menlo" w:eastAsiaTheme="minorHAnsi" w:hAnsi="Menlo" w:cs="Courier"/>
          <w:color w:val="000000"/>
          <w:szCs w:val="24"/>
          <w:lang w:val="en-US"/>
        </w:rPr>
        <w:t>(String result) {</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CardBuilder</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t>cardBuilder.setText</w:t>
      </w:r>
      <w:proofErr w:type="spellEnd"/>
      <w:r w:rsidRPr="00E241AE">
        <w:rPr>
          <w:rFonts w:ascii="Menlo" w:eastAsiaTheme="minorHAnsi" w:hAnsi="Menlo" w:cs="Courier"/>
          <w:color w:val="000000"/>
          <w:szCs w:val="24"/>
          <w:lang w:val="en-US"/>
        </w:rPr>
        <w: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View </w:t>
      </w:r>
      <w:proofErr w:type="spellStart"/>
      <w:r w:rsidRPr="00E241AE">
        <w:rPr>
          <w:rFonts w:ascii="Menlo" w:eastAsiaTheme="minorHAnsi" w:hAnsi="Menlo" w:cs="Courier"/>
          <w:color w:val="000000"/>
          <w:szCs w:val="24"/>
          <w:lang w:val="en-US"/>
        </w:rPr>
        <w:t>resultView</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cardBuilder.getView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resultView</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E0C6C23"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3D9D6A35" w14:textId="77777777" w:rsidR="00C63EB3" w:rsidRDefault="00C63EB3" w:rsidP="00C63EB3">
      <w:pPr>
        <w:pStyle w:val="Beschriftung"/>
        <w:jc w:val="both"/>
        <w:rPr>
          <w:b w:val="0"/>
        </w:rPr>
      </w:pPr>
      <w:bookmarkStart w:id="136" w:name="_Toc283288992"/>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3</w:t>
      </w:r>
      <w:r w:rsidR="003366BF">
        <w:rPr>
          <w:noProof/>
        </w:rPr>
        <w:fldChar w:fldCharType="end"/>
      </w:r>
      <w:r w:rsidRPr="00FC02FE">
        <w:rPr>
          <w:b w:val="0"/>
        </w:rPr>
        <w:tab/>
      </w:r>
      <w:r>
        <w:rPr>
          <w:b w:val="0"/>
        </w:rPr>
        <w:t>Aktualisierung der Benutzeroberfläche</w:t>
      </w:r>
      <w:bookmarkEnd w:id="136"/>
    </w:p>
    <w:p w14:paraId="5B0057E2" w14:textId="77777777" w:rsidR="00936355" w:rsidRDefault="00936355" w:rsidP="00936355">
      <w:r>
        <w:t xml:space="preserve">Im Anschluss kann der Vorgang durch einfaches Tippen auf das </w:t>
      </w:r>
      <w:proofErr w:type="spellStart"/>
      <w:r>
        <w:t>Touchfeld</w:t>
      </w:r>
      <w:proofErr w:type="spellEnd"/>
      <w:r>
        <w:t xml:space="preserve"> neu gestartet werden. </w:t>
      </w:r>
    </w:p>
    <w:p w14:paraId="373850C5" w14:textId="77777777" w:rsidR="00C63EB3" w:rsidRDefault="00C63EB3" w:rsidP="00936355">
      <w:pPr>
        <w:pStyle w:val="berschrift2"/>
      </w:pPr>
      <w:bookmarkStart w:id="137" w:name="_Toc283288959"/>
      <w:r>
        <w:t>OCV Server</w:t>
      </w:r>
      <w:bookmarkEnd w:id="137"/>
    </w:p>
    <w:p w14:paraId="067F5CFA" w14:textId="77777777" w:rsidR="00C63EB3" w:rsidRDefault="00C63EB3" w:rsidP="00C63EB3">
      <w:pPr>
        <w:pStyle w:val="Code"/>
        <w:ind w:left="0"/>
        <w:rPr>
          <w:b/>
          <w:sz w:val="18"/>
          <w:szCs w:val="18"/>
        </w:rPr>
      </w:pPr>
      <w:r>
        <w:rPr>
          <w:b/>
          <w:noProof/>
          <w:sz w:val="18"/>
          <w:szCs w:val="18"/>
          <w:lang w:eastAsia="de-DE"/>
        </w:rPr>
        <w:drawing>
          <wp:inline distT="0" distB="0" distL="0" distR="0" wp14:anchorId="15EF011C" wp14:editId="0D0A4439">
            <wp:extent cx="4944700" cy="3024993"/>
            <wp:effectExtent l="0" t="0" r="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137" cy="3025260"/>
                    </a:xfrm>
                    <a:prstGeom prst="rect">
                      <a:avLst/>
                    </a:prstGeom>
                    <a:noFill/>
                    <a:ln>
                      <a:noFill/>
                    </a:ln>
                  </pic:spPr>
                </pic:pic>
              </a:graphicData>
            </a:graphic>
          </wp:inline>
        </w:drawing>
      </w:r>
    </w:p>
    <w:p w14:paraId="5F1E9A44" w14:textId="77777777" w:rsidR="00C63EB3" w:rsidRPr="00392910" w:rsidRDefault="00C63EB3" w:rsidP="00C63EB3">
      <w:pPr>
        <w:pStyle w:val="Beschriftung"/>
        <w:rPr>
          <w:sz w:val="18"/>
          <w:szCs w:val="18"/>
        </w:rPr>
      </w:pPr>
      <w:bookmarkStart w:id="138" w:name="_Toc283288977"/>
      <w:r w:rsidRPr="00C33FAB">
        <w:t xml:space="preserve">Abb.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2</w:t>
      </w:r>
      <w:r w:rsidR="003366BF">
        <w:rPr>
          <w:noProof/>
        </w:rPr>
        <w:fldChar w:fldCharType="end"/>
      </w:r>
      <w:r w:rsidRPr="00FC02FE">
        <w:rPr>
          <w:b w:val="0"/>
        </w:rPr>
        <w:tab/>
      </w:r>
      <w:r>
        <w:rPr>
          <w:b w:val="0"/>
        </w:rPr>
        <w:t>UML-Darstellung des OCV Servers</w:t>
      </w:r>
      <w:bookmarkEnd w:id="138"/>
    </w:p>
    <w:p w14:paraId="34110C6E" w14:textId="77777777" w:rsidR="00C63EB3" w:rsidRDefault="00C63EB3" w:rsidP="00C63EB3">
      <w:commentRangeStart w:id="139"/>
      <w:r>
        <w:lastRenderedPageBreak/>
        <w:t>Die Anwendungsmöglichkeiten des OCV Server erstrecken sich auf zwei Bereiche:</w:t>
      </w:r>
    </w:p>
    <w:p w14:paraId="0D1696C1" w14:textId="77777777" w:rsidR="00C63EB3" w:rsidRDefault="00C63EB3" w:rsidP="00C63EB3">
      <w:pPr>
        <w:pStyle w:val="Listenabsatz"/>
        <w:numPr>
          <w:ilvl w:val="0"/>
          <w:numId w:val="18"/>
        </w:numPr>
      </w:pPr>
      <w:r>
        <w:t>Das Hinzufügen von Objekten zur Datenbasis des Servers</w:t>
      </w:r>
      <w:r w:rsidR="001D7DC9">
        <w:t>.</w:t>
      </w:r>
    </w:p>
    <w:p w14:paraId="36A225D5"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r w:rsidR="001D7DC9">
        <w:t>.</w:t>
      </w:r>
    </w:p>
    <w:commentRangeEnd w:id="139"/>
    <w:p w14:paraId="05922D4E" w14:textId="77777777" w:rsidR="00C63EB3" w:rsidRDefault="00DE7AE2" w:rsidP="00C63EB3">
      <w:r>
        <w:rPr>
          <w:rStyle w:val="Kommentarzeichen"/>
        </w:rPr>
        <w:commentReference w:id="139"/>
      </w:r>
      <w:r w:rsidR="00C63EB3">
        <w:t>Die Ausführung der beiden Grundfunktion</w:t>
      </w:r>
      <w:r w:rsidR="00E34B4E">
        <w:t>en</w:t>
      </w:r>
      <w:r w:rsidR="00C63EB3">
        <w:t xml:space="preserve"> geschieht grundsätzlich unabhängig vo</w:t>
      </w:r>
      <w:r w:rsidR="00C63EB3">
        <w:t>n</w:t>
      </w:r>
      <w:r w:rsidR="00C63EB3">
        <w:t>einander, allerdings wird dabei auf die gleichen Klassen</w:t>
      </w:r>
      <w:r w:rsidR="00060D21">
        <w:t xml:space="preserve"> –</w:t>
      </w:r>
      <w:r w:rsidR="00C63EB3">
        <w:t xml:space="preserve"> insbesondere im Bereich der SURF-Analyse der Bilder und der Datenverwaltung</w:t>
      </w:r>
      <w:r w:rsidR="00060D21">
        <w:t xml:space="preserve"> –</w:t>
      </w:r>
      <w:r w:rsidR="00C63EB3">
        <w:t xml:space="preserve"> zurückgegriffen (siehe </w:t>
      </w:r>
      <w:commentRangeStart w:id="140"/>
      <w:r w:rsidR="00C63EB3" w:rsidRPr="00D1457A">
        <w:rPr>
          <w:rStyle w:val="IntensiverVerweis"/>
        </w:rPr>
        <w:t>Abb. 5.2</w:t>
      </w:r>
      <w:commentRangeEnd w:id="140"/>
      <w:r w:rsidR="009B2B03">
        <w:rPr>
          <w:rStyle w:val="Kommentarzeichen"/>
        </w:rPr>
        <w:commentReference w:id="140"/>
      </w:r>
      <w:r w:rsidR="00C63EB3">
        <w:t>).</w:t>
      </w:r>
    </w:p>
    <w:p w14:paraId="53E0C368" w14:textId="77777777" w:rsidR="00C63EB3" w:rsidRDefault="00C63EB3" w:rsidP="00C63EB3">
      <w:pPr>
        <w:pStyle w:val="berschrift3"/>
      </w:pPr>
      <w:bookmarkStart w:id="141" w:name="_Toc283288960"/>
      <w:r>
        <w:t>Hinzufügen eines neuen Objekts</w:t>
      </w:r>
      <w:bookmarkEnd w:id="141"/>
    </w:p>
    <w:p w14:paraId="70B53DDA" w14:textId="77777777" w:rsidR="00083F43" w:rsidRPr="00083F43" w:rsidRDefault="00083F43" w:rsidP="00083F43">
      <w:pPr>
        <w:pStyle w:val="BasicText"/>
      </w:pPr>
      <w:r>
        <w:t>Das Erstellen eines neuen Objekt</w:t>
      </w:r>
      <w:ins w:id="142" w:author="Uli" w:date="2015-01-20T07:38:00Z">
        <w:r w:rsidR="00AF7525">
          <w:t>s</w:t>
        </w:r>
      </w:ins>
      <w:r>
        <w:t xml:space="preserve"> kann über ein POST-Request an die URL des Servers (bspw. </w:t>
      </w:r>
      <w:r w:rsidRPr="002E70B5">
        <w:t>localhost:8080/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7412C290"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getPlainSummary</w:t>
      </w:r>
      <w:proofErr w:type="spellEnd"/>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w:t>
      </w:r>
      <w:proofErr w:type="spellStart"/>
      <w:r w:rsidRPr="00E241AE">
        <w:rPr>
          <w:rFonts w:ascii="Menlo" w:eastAsiaTheme="minorHAnsi" w:hAnsi="Menlo" w:cs="Courier"/>
          <w:color w:val="000000"/>
          <w:szCs w:val="24"/>
          <w:lang w:val="en-US"/>
        </w:rPr>
        <w:t>Jsoup.</w:t>
      </w:r>
      <w:r w:rsidRPr="00E241AE">
        <w:rPr>
          <w:rFonts w:ascii="Menlo" w:eastAsiaTheme="minorHAnsi" w:hAnsi="Menlo" w:cs="Courier"/>
          <w:i/>
          <w:iCs/>
          <w:color w:val="000000"/>
          <w:szCs w:val="24"/>
          <w:lang w:val="en-US"/>
        </w:rPr>
        <w:t>parse</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openStream</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url</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Elements paragraphs = </w:t>
      </w:r>
      <w:proofErr w:type="spellStart"/>
      <w:r w:rsidRPr="00E241AE">
        <w:rPr>
          <w:rFonts w:ascii="Menlo" w:eastAsiaTheme="minorHAnsi" w:hAnsi="Menlo" w:cs="Courier"/>
          <w:color w:val="000000"/>
          <w:szCs w:val="24"/>
          <w:lang w:val="en-US"/>
        </w:rPr>
        <w:t>doc.select</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Element </w:t>
      </w:r>
      <w:proofErr w:type="spellStart"/>
      <w:r w:rsidRPr="00E241AE">
        <w:rPr>
          <w:rFonts w:ascii="Menlo" w:eastAsiaTheme="minorHAnsi" w:hAnsi="Menlo" w:cs="Courier"/>
          <w:color w:val="000000"/>
          <w:szCs w:val="24"/>
          <w:lang w:val="en-US"/>
        </w:rPr>
        <w:t>firstParagraph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paragraphs.first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firstParagraph.text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firstParagraph.text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proofErr w:type="spellStart"/>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e.getMessage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e.printStackTrace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0EBEFD96" w14:textId="77777777" w:rsidR="00C63EB3" w:rsidRDefault="00C63EB3" w:rsidP="00C63EB3">
      <w:pPr>
        <w:pStyle w:val="Beschriftung"/>
        <w:jc w:val="both"/>
      </w:pPr>
      <w:bookmarkStart w:id="143" w:name="_Toc283288993"/>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4</w:t>
      </w:r>
      <w:r w:rsidR="003366BF">
        <w:rPr>
          <w:noProof/>
        </w:rPr>
        <w:fldChar w:fldCharType="end"/>
      </w:r>
      <w:r w:rsidRPr="00FC02FE">
        <w:rPr>
          <w:b w:val="0"/>
        </w:rPr>
        <w:tab/>
      </w:r>
      <w:r>
        <w:rPr>
          <w:b w:val="0"/>
        </w:rPr>
        <w:t>Extrahierung des ersten Absatzes eines Wikipedia-Artikels</w:t>
      </w:r>
      <w:bookmarkEnd w:id="143"/>
    </w:p>
    <w:p w14:paraId="50130CED" w14:textId="77777777" w:rsidR="00C63EB3" w:rsidRDefault="00C63EB3" w:rsidP="00C63EB3">
      <w:pPr>
        <w:pStyle w:val="BasicText"/>
      </w:pPr>
      <w:r>
        <w:t>Nach erfolgreiche</w:t>
      </w:r>
      <w:ins w:id="144" w:author="Uli" w:date="2015-01-20T07:41:00Z">
        <w:r w:rsidR="00C22DB5">
          <w:t>m</w:t>
        </w:r>
      </w:ins>
      <w:r>
        <w:t xml:space="preserve"> Hochladen und Überprüf</w:t>
      </w:r>
      <w:r w:rsidR="000357FC">
        <w:t xml:space="preserve">en </w:t>
      </w:r>
      <w:r>
        <w:t xml:space="preserve">des hochgeladenen Bildes wird eine Anfrage an den </w:t>
      </w:r>
      <w:proofErr w:type="spellStart"/>
      <w:r>
        <w:t>WikiHandler</w:t>
      </w:r>
      <w:proofErr w:type="spellEnd"/>
      <w:r>
        <w:t xml:space="preserve"> (</w:t>
      </w:r>
      <w:r w:rsidRPr="00E21734">
        <w:rPr>
          <w:rStyle w:val="IntensiverVerweis"/>
        </w:rPr>
        <w:t>Code 5.4</w:t>
      </w:r>
      <w:r>
        <w:t>) ges</w:t>
      </w:r>
      <w:r w:rsidR="00936355">
        <w:t>chickt. Dieser führt</w:t>
      </w:r>
      <w:r w:rsidR="00F55010">
        <w:t xml:space="preserve"> </w:t>
      </w:r>
      <w:r w:rsidR="00936355">
        <w:t xml:space="preserve">eine Suche nach dem mitgelieferten Namen des Objekts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05E3CB19"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i/>
          <w:iCs/>
          <w:color w:val="660E7A"/>
          <w:szCs w:val="24"/>
        </w:rPr>
        <w:lastRenderedPageBreak/>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EF3403F" w14:textId="77777777" w:rsidR="00C63EB3" w:rsidRDefault="00C63EB3" w:rsidP="00C63EB3">
      <w:pPr>
        <w:pStyle w:val="Beschriftung"/>
        <w:jc w:val="both"/>
      </w:pPr>
      <w:bookmarkStart w:id="145" w:name="_Toc283288994"/>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5</w:t>
      </w:r>
      <w:r w:rsidR="003366BF">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145"/>
      <w:proofErr w:type="spellEnd"/>
    </w:p>
    <w:p w14:paraId="24F47346"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w:t>
      </w:r>
      <w:r>
        <w:t>e</w:t>
      </w:r>
      <w:r>
        <w:t>skriptorextraktion</w:t>
      </w:r>
      <w:proofErr w:type="spellEnd"/>
      <w:r>
        <w:t xml:space="preserve"> mit Hilfe des von OpenCV bereitgestellten SURF-Algorithmus durchgeführt</w:t>
      </w:r>
      <w:r w:rsidR="00C72CAF">
        <w:t>. Diese</w:t>
      </w:r>
      <w:r>
        <w:t xml:space="preserve"> Ergebnisse werden in einer Matrix zurückgeliefert</w:t>
      </w:r>
      <w:r w:rsidR="00C72CAF">
        <w:t>,</w:t>
      </w:r>
      <w:r>
        <w:t xml:space="preserve"> vom </w:t>
      </w:r>
      <w:proofErr w:type="spellStart"/>
      <w:r>
        <w:t>Serializer</w:t>
      </w:r>
      <w:proofErr w:type="spellEnd"/>
      <w:r>
        <w:t xml:space="preserve"> gelesen und in eine Extensible Markup Language Datei (XML-Datei) überschrieben</w:t>
      </w:r>
      <w:r w:rsidR="00C72CAF">
        <w:t>,</w:t>
      </w:r>
      <w:r>
        <w:t xml:space="preserve"> um die Ergebnisse für zukünftige Analyseanfragen verfügbar zu machen. </w:t>
      </w:r>
    </w:p>
    <w:p w14:paraId="50F71BB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serializeMat</w:t>
      </w:r>
      <w:proofErr w:type="spellEnd"/>
      <w:r w:rsidRPr="00E241AE">
        <w:rPr>
          <w:rFonts w:ascii="Menlo" w:eastAsiaTheme="minorHAnsi" w:hAnsi="Menlo" w:cs="Courier"/>
          <w:color w:val="000000"/>
          <w:szCs w:val="24"/>
          <w:lang w:val="en-US"/>
        </w:rPr>
        <w:t>(String 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opencv_core.Mat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sMat</w:t>
      </w:r>
      <w:proofErr w:type="spellEnd"/>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File </w:t>
      </w:r>
      <w:proofErr w:type="spellStart"/>
      <w:r w:rsidRPr="00E241AE">
        <w:rPr>
          <w:rFonts w:ascii="Menlo" w:eastAsiaTheme="minorHAnsi" w:hAnsi="Menlo" w:cs="Courier"/>
          <w:color w:val="000000"/>
          <w:szCs w:val="24"/>
          <w:lang w:val="en-US"/>
        </w:rPr>
        <w:t>dir</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separator</w:t>
      </w:r>
      <w:proofErr w:type="spellEnd"/>
      <w:r w:rsidRPr="00E241AE">
        <w:rPr>
          <w:rFonts w:ascii="Menlo" w:eastAsiaTheme="minorHAnsi" w:hAnsi="Menlo" w:cs="Courier"/>
          <w:b/>
          <w:bCs/>
          <w:i/>
          <w:iCs/>
          <w:color w:val="660E7A"/>
          <w:szCs w:val="24"/>
          <w:lang w:val="en-US"/>
        </w:rPr>
        <w:t xml:space="preserve">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w:t>
      </w:r>
      <w:proofErr w:type="spellStart"/>
      <w:r w:rsidRPr="00E241AE">
        <w:rPr>
          <w:rFonts w:ascii="Menlo" w:eastAsiaTheme="minorHAnsi" w:hAnsi="Menlo" w:cs="Courier"/>
          <w:b/>
          <w:bCs/>
          <w:color w:val="008000"/>
          <w:szCs w:val="24"/>
          <w:lang w:val="en-US"/>
        </w:rPr>
        <w:t>o</w:t>
      </w:r>
      <w:r w:rsidRPr="00E241AE">
        <w:rPr>
          <w:rFonts w:ascii="Menlo" w:eastAsiaTheme="minorHAnsi" w:hAnsi="Menlo" w:cs="Courier"/>
          <w:b/>
          <w:bCs/>
          <w:color w:val="008000"/>
          <w:szCs w:val="24"/>
          <w:lang w:val="en-US"/>
        </w:rPr>
        <w:t>b</w:t>
      </w:r>
      <w:r w:rsidRPr="00E241AE">
        <w:rPr>
          <w:rFonts w:ascii="Menlo" w:eastAsiaTheme="minorHAnsi" w:hAnsi="Menlo" w:cs="Courier"/>
          <w:b/>
          <w:bCs/>
          <w:color w:val="008000"/>
          <w:szCs w:val="24"/>
          <w:lang w:val="en-US"/>
        </w:rPr>
        <w:t>ject_xml</w:t>
      </w:r>
      <w:proofErr w:type="spellEnd"/>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dir.exists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dir.mkdirs</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String </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dir.getAbsolutePath</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separator</w:t>
      </w:r>
      <w:proofErr w:type="spellEnd"/>
      <w:r w:rsidRPr="00E241AE">
        <w:rPr>
          <w:rFonts w:ascii="Menlo" w:eastAsiaTheme="minorHAnsi" w:hAnsi="Menlo" w:cs="Courier"/>
          <w:b/>
          <w:bCs/>
          <w:i/>
          <w:iCs/>
          <w:color w:val="660E7A"/>
          <w:szCs w:val="24"/>
          <w:lang w:val="en-US"/>
        </w:rPr>
        <w:t xml:space="preserve"> </w:t>
      </w:r>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UUID.</w:t>
      </w:r>
      <w:r w:rsidRPr="00E241AE">
        <w:rPr>
          <w:rFonts w:ascii="Menlo" w:eastAsiaTheme="minorHAnsi" w:hAnsi="Menlo" w:cs="Courier"/>
          <w:i/>
          <w:iCs/>
          <w:color w:val="000000"/>
          <w:szCs w:val="24"/>
          <w:lang w:val="en-US"/>
        </w:rPr>
        <w:t>randomUUID</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opencv_core.FileStorage</w:t>
      </w:r>
      <w:proofErr w:type="spellEnd"/>
      <w:r w:rsidRPr="00E241AE">
        <w:rPr>
          <w:rFonts w:ascii="Menlo" w:eastAsiaTheme="minorHAnsi" w:hAnsi="Menlo" w:cs="Courier"/>
          <w:color w:val="000000"/>
          <w:szCs w:val="24"/>
          <w:lang w:val="en-US"/>
        </w:rPr>
        <w:t xml:space="preserve"> storage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opencv_core.FileStorage</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opencv_core.CvMat</w:t>
      </w:r>
      <w:proofErr w:type="spellEnd"/>
      <w:r w:rsidRPr="00E241AE">
        <w:rPr>
          <w:rFonts w:ascii="Menlo" w:eastAsiaTheme="minorHAnsi" w:hAnsi="Menlo" w:cs="Courier"/>
          <w:color w:val="000000"/>
          <w:szCs w:val="24"/>
          <w:lang w:val="en-US"/>
        </w:rPr>
        <w:t xml:space="preserve"> </w:t>
      </w:r>
      <w:proofErr w:type="spellStart"/>
      <w:r w:rsidRPr="00E241AE">
        <w:rPr>
          <w:rFonts w:ascii="Menlo" w:eastAsiaTheme="minorHAnsi" w:hAnsi="Menlo" w:cs="Courier"/>
          <w:color w:val="000000"/>
          <w:szCs w:val="24"/>
          <w:lang w:val="en-US"/>
        </w:rPr>
        <w:t>cvMat</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sMat.asCvMat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storage.writeObj</w:t>
      </w:r>
      <w:proofErr w:type="spellEnd"/>
      <w:r w:rsidRPr="00E241AE">
        <w:rPr>
          <w:rFonts w:ascii="Menlo" w:eastAsiaTheme="minorHAnsi" w:hAnsi="Menlo" w:cs="Courier"/>
          <w:color w:val="000000"/>
          <w:szCs w:val="24"/>
          <w:lang w:val="en-US"/>
        </w:rPr>
        <w:t>(name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cvMat</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color w:val="000000"/>
          <w:szCs w:val="24"/>
          <w:lang w:val="en-US"/>
        </w:rPr>
        <w:t>storage.release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filePath</w:t>
      </w:r>
      <w:proofErr w:type="spellEnd"/>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32EF5323" w14:textId="77777777" w:rsidR="00C63EB3" w:rsidRDefault="00C63EB3" w:rsidP="00C63EB3">
      <w:pPr>
        <w:pStyle w:val="Beschriftung"/>
        <w:jc w:val="both"/>
      </w:pPr>
      <w:bookmarkStart w:id="146" w:name="_Toc283288995"/>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6</w:t>
      </w:r>
      <w:r w:rsidR="003366BF">
        <w:rPr>
          <w:noProof/>
        </w:rPr>
        <w:fldChar w:fldCharType="end"/>
      </w:r>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146"/>
      <w:proofErr w:type="spellEnd"/>
    </w:p>
    <w:p w14:paraId="225531C5"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3963140E"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":"Club-Mate ist ein koffeinhaltiges, alkoholfreies Erfrischungsgetränk der Brauerei L</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 xml:space="preserve">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xml:space="preserve">. Club-Mate basiert auf der </w:t>
      </w:r>
      <w:r w:rsidRPr="00A42DE1">
        <w:rPr>
          <w:rFonts w:ascii="Menlo Regular" w:eastAsiaTheme="minorHAnsi" w:hAnsi="Menlo Regular" w:cs="Menlo Regular"/>
          <w:color w:val="0E0E0E"/>
          <w:szCs w:val="24"/>
          <w:lang w:eastAsia="en-US"/>
        </w:rPr>
        <w:lastRenderedPageBreak/>
        <w:t>Pflanze Mate und hat einen Koffeingehalt von 20 Milligramm pro 100 Milliliter.[1]"}</w:t>
      </w:r>
    </w:p>
    <w:p w14:paraId="29052D7C" w14:textId="77777777" w:rsidR="00C63EB3" w:rsidRDefault="00C63EB3" w:rsidP="00C63EB3">
      <w:pPr>
        <w:pStyle w:val="Beschriftung"/>
        <w:jc w:val="both"/>
      </w:pPr>
      <w:bookmarkStart w:id="147" w:name="_Toc283288996"/>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7</w:t>
      </w:r>
      <w:r w:rsidR="003366BF">
        <w:rPr>
          <w:noProof/>
        </w:rPr>
        <w:fldChar w:fldCharType="end"/>
      </w:r>
      <w:r w:rsidRPr="00FC02FE">
        <w:rPr>
          <w:b w:val="0"/>
        </w:rPr>
        <w:tab/>
      </w:r>
      <w:r>
        <w:rPr>
          <w:b w:val="0"/>
        </w:rPr>
        <w:t>Beispiel eines abgespeicherten Objekts</w:t>
      </w:r>
      <w:bookmarkEnd w:id="147"/>
    </w:p>
    <w:p w14:paraId="46AEC411"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w:t>
      </w:r>
      <w:r>
        <w:t>u</w:t>
      </w:r>
      <w:r>
        <w:t>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w:t>
      </w:r>
      <w:ins w:id="148" w:author="Uli" w:date="2015-01-20T07:46:00Z">
        <w:r w:rsidR="00663918">
          <w:t>,</w:t>
        </w:r>
      </w:ins>
      <w:r w:rsidR="00083F43">
        <w:t xml:space="preserve"> umfan</w:t>
      </w:r>
      <w:ins w:id="149" w:author="Uli" w:date="2015-01-20T07:46:00Z">
        <w:r w:rsidR="003B5601">
          <w:t>g</w:t>
        </w:r>
      </w:ins>
      <w:r w:rsidR="00083F43">
        <w:t>reicher</w:t>
      </w:r>
      <w:r>
        <w:t xml:space="preserve"> Fehlerbericht in die Log-Datei des Servers geschrieben.</w:t>
      </w:r>
    </w:p>
    <w:p w14:paraId="39A487BC" w14:textId="77777777" w:rsidR="00C63EB3" w:rsidRDefault="00C63EB3" w:rsidP="00C63EB3">
      <w:pPr>
        <w:pStyle w:val="berschrift3"/>
      </w:pPr>
      <w:bookmarkStart w:id="150" w:name="_Toc283288961"/>
      <w:r>
        <w:t>Analyse eines gesendeten Bilds</w:t>
      </w:r>
      <w:bookmarkEnd w:id="150"/>
    </w:p>
    <w:p w14:paraId="77F7FCAD" w14:textId="77777777" w:rsidR="00C63EB3" w:rsidRDefault="00C63EB3" w:rsidP="00C63EB3">
      <w:pPr>
        <w:pStyle w:val="BasicText"/>
      </w:pPr>
      <w:r>
        <w:t>Die Analyse eine</w:t>
      </w:r>
      <w:r w:rsidR="00F55010">
        <w:t>s gesendeten Bilds</w:t>
      </w:r>
      <w:r>
        <w:t xml:space="preserve"> funktioniert ähnlich dem Hinzufügen eines neuen Bilds.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7FA580B0"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w:t>
      </w:r>
      <w:r>
        <w:t>t</w:t>
      </w:r>
      <w:r>
        <w:t>telt</w:t>
      </w:r>
      <w:r w:rsidR="00C72CAF">
        <w:t>,</w:t>
      </w:r>
      <w:r>
        <w:t xml:space="preserve"> um diese mit den gesammelten Objekten vergleichen zu können.</w:t>
      </w:r>
    </w:p>
    <w:p w14:paraId="0B46EC48"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w:t>
      </w:r>
      <w:r w:rsidR="00C72CAF">
        <w:t>.</w:t>
      </w:r>
      <w:r>
        <w:t xml:space="preserve"> </w:t>
      </w:r>
      <w:r w:rsidR="00C72CAF">
        <w:t>A</w:t>
      </w:r>
      <w:r>
        <w:t>lle Threads werden während dieser Zeit von einem Threadpool verwa</w:t>
      </w:r>
      <w:r>
        <w:t>l</w:t>
      </w:r>
      <w:r>
        <w:t xml:space="preserve">tet. Während des </w:t>
      </w:r>
      <w:proofErr w:type="spellStart"/>
      <w:r>
        <w:t>Matchingprozesses</w:t>
      </w:r>
      <w:proofErr w:type="spellEnd"/>
      <w:r>
        <w:t xml:space="preserve"> werden zunächst die Deskriptoren des Objekt</w:t>
      </w:r>
      <w:del w:id="151" w:author="Uli" w:date="2015-01-20T07:50:00Z">
        <w:r w:rsidDel="00336B13">
          <w:delText>e</w:delText>
        </w:r>
      </w:del>
      <w:r>
        <w:t xml:space="preserv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3AE341E0" w14:textId="77777777" w:rsidR="00C63EB3"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proofErr w:type="spellStart"/>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proofErr w:type="spellEnd"/>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w:t>
      </w:r>
      <w:proofErr w:type="spellEnd"/>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3B62FF4C" w14:textId="77777777" w:rsidR="001268B8" w:rsidRPr="00E241AE" w:rsidRDefault="001268B8"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5FE8E70A"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04F46213"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w:t>
      </w:r>
      <w:proofErr w:type="spellEnd"/>
      <w:r w:rsidRPr="00E241AE">
        <w:rPr>
          <w:rFonts w:ascii="Menlo" w:eastAsiaTheme="minorHAnsi" w:hAnsi="Menlo" w:cs="Courier"/>
          <w:color w:val="000000"/>
          <w:szCs w:val="24"/>
          <w:lang w:val="en-US"/>
        </w:rPr>
        <w:t>(opencv_features2d.DMatchVectorVector matches) {</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lastRenderedPageBreak/>
        <w:t xml:space="preserve">    </w:t>
      </w:r>
      <w:proofErr w:type="spellStart"/>
      <w:r w:rsidRPr="00E241AE">
        <w:rPr>
          <w:rFonts w:ascii="Menlo" w:eastAsiaTheme="minorHAnsi" w:hAnsi="Menlo" w:cs="Courier"/>
          <w:color w:val="000000"/>
          <w:szCs w:val="24"/>
          <w:lang w:val="en-US"/>
        </w:rPr>
        <w:t>ArrayList</w:t>
      </w:r>
      <w:proofErr w:type="spellEnd"/>
      <w:r w:rsidRPr="00E241AE">
        <w:rPr>
          <w:rFonts w:ascii="Menlo" w:eastAsiaTheme="minorHAnsi" w:hAnsi="Menlo" w:cs="Courier"/>
          <w:color w:val="000000"/>
          <w:szCs w:val="24"/>
          <w:lang w:val="en-US"/>
        </w:rPr>
        <w:t xml:space="preserve">&lt;Double&gt;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0080"/>
          <w:szCs w:val="24"/>
          <w:lang w:val="en-US"/>
        </w:rPr>
        <w:t xml:space="preserve">new </w:t>
      </w:r>
      <w:proofErr w:type="spellStart"/>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w:t>
      </w:r>
      <w:proofErr w:type="spellEnd"/>
      <w:r w:rsidRPr="00E241AE">
        <w:rPr>
          <w:rFonts w:ascii="Menlo" w:eastAsiaTheme="minorHAnsi" w:hAnsi="Menlo" w:cs="Courier"/>
          <w:color w:val="000000"/>
          <w:szCs w:val="24"/>
          <w:lang w:val="en-US"/>
        </w:rPr>
        <w: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proofErr w:type="spellStart"/>
      <w:r w:rsidRPr="00E241AE">
        <w:rPr>
          <w:rFonts w:ascii="Menlo" w:eastAsiaTheme="minorHAnsi" w:hAnsi="Menlo" w:cs="Courier"/>
          <w:b/>
          <w:bCs/>
          <w:color w:val="000080"/>
          <w:szCs w:val="24"/>
          <w:lang w:val="en-US"/>
        </w:rPr>
        <w:t>int</w:t>
      </w:r>
      <w:proofErr w:type="spellEnd"/>
      <w:r w:rsidRPr="00E241AE">
        <w:rPr>
          <w:rFonts w:ascii="Menlo" w:eastAsiaTheme="minorHAnsi" w:hAnsi="Menlo" w:cs="Courier"/>
          <w:b/>
          <w:bCs/>
          <w:color w:val="000080"/>
          <w:szCs w:val="24"/>
          <w:lang w:val="en-US"/>
        </w:rPr>
        <w:t xml:space="preserve">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 xml:space="preserve">j &lt; </w:t>
      </w:r>
      <w:proofErr w:type="spellStart"/>
      <w:r w:rsidRPr="00E241AE">
        <w:rPr>
          <w:rFonts w:ascii="Menlo" w:eastAsiaTheme="minorHAnsi" w:hAnsi="Menlo" w:cs="Courier"/>
          <w:color w:val="000000"/>
          <w:szCs w:val="24"/>
          <w:lang w:val="en-US"/>
        </w:rPr>
        <w:t>matches.size</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 xml:space="preserve"> = </w:t>
      </w:r>
      <w:proofErr w:type="spellStart"/>
      <w:r w:rsidRPr="00E241AE">
        <w:rPr>
          <w:rFonts w:ascii="Menlo" w:eastAsiaTheme="minorHAnsi" w:hAnsi="Menlo" w:cs="Courier"/>
          <w:color w:val="000000"/>
          <w:szCs w:val="24"/>
          <w:lang w:val="en-US"/>
        </w:rPr>
        <w:t>matches.get</w:t>
      </w:r>
      <w:proofErr w:type="spellEnd"/>
      <w:r w:rsidRPr="00E241AE">
        <w:rPr>
          <w:rFonts w:ascii="Menlo" w:eastAsiaTheme="minorHAnsi" w:hAnsi="Menlo" w:cs="Courier"/>
          <w:color w:val="000000"/>
          <w:szCs w:val="24"/>
          <w:lang w:val="en-US"/>
        </w:rPr>
        <w: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 xml:space="preserve">).distance() / </w:t>
      </w:r>
      <w:proofErr w:type="spellStart"/>
      <w:r w:rsidRPr="00E241AE">
        <w:rPr>
          <w:rFonts w:ascii="Menlo" w:eastAsiaTheme="minorHAnsi" w:hAnsi="Menlo" w:cs="Courier"/>
          <w:color w:val="000000"/>
          <w:szCs w:val="24"/>
          <w:lang w:val="en-US"/>
        </w:rPr>
        <w:t>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es.get</w:t>
      </w:r>
      <w:proofErr w:type="spellEnd"/>
      <w:r w:rsidRPr="00E241AE">
        <w:rPr>
          <w:rFonts w:ascii="Menlo" w:eastAsiaTheme="minorHAnsi" w:hAnsi="Menlo" w:cs="Courier"/>
          <w:color w:val="000000"/>
          <w:szCs w:val="24"/>
          <w:lang w:val="en-US"/>
        </w:rPr>
        <w: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 xml:space="preserve">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w:t>
      </w:r>
      <w:proofErr w:type="spellStart"/>
      <w:r w:rsidRPr="00E241AE">
        <w:rPr>
          <w:rFonts w:ascii="Menlo" w:eastAsiaTheme="minorHAnsi" w:hAnsi="Menlo" w:cs="Courier"/>
          <w:color w:val="000000"/>
          <w:szCs w:val="24"/>
          <w:lang w:val="en-US"/>
        </w:rPr>
        <w:t>goodMatches.add</w:t>
      </w:r>
      <w:proofErr w:type="spellEnd"/>
      <w:r w:rsidRPr="00E241AE">
        <w:rPr>
          <w:rFonts w:ascii="Menlo" w:eastAsiaTheme="minorHAnsi" w:hAnsi="Menlo" w:cs="Courier"/>
          <w:color w:val="000000"/>
          <w:szCs w:val="24"/>
          <w:lang w:val="en-US"/>
        </w:rPr>
        <w:t>(</w:t>
      </w:r>
      <w:proofErr w:type="spellStart"/>
      <w:r w:rsidRPr="00E241AE">
        <w:rPr>
          <w:rFonts w:ascii="Menlo" w:eastAsiaTheme="minorHAnsi" w:hAnsi="Menlo" w:cs="Courier"/>
          <w:color w:val="000000"/>
          <w:szCs w:val="24"/>
          <w:lang w:val="en-US"/>
        </w:rPr>
        <w:t>mRatio</w:t>
      </w:r>
      <w:proofErr w:type="spellEnd"/>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proofErr w:type="spellStart"/>
      <w:r w:rsidRPr="00E241AE">
        <w:rPr>
          <w:rFonts w:ascii="Menlo" w:eastAsiaTheme="minorHAnsi" w:hAnsi="Menlo" w:cs="Courier"/>
          <w:color w:val="000000"/>
          <w:szCs w:val="24"/>
          <w:lang w:val="en-US"/>
        </w:rPr>
        <w:t>goodMatches</w:t>
      </w:r>
      <w:proofErr w:type="spellEnd"/>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E63148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2A1807B1" w14:textId="77777777" w:rsidR="00C63EB3" w:rsidRDefault="00C63EB3" w:rsidP="00C63EB3">
      <w:pPr>
        <w:pStyle w:val="Beschriftung"/>
        <w:jc w:val="both"/>
      </w:pPr>
      <w:bookmarkStart w:id="152" w:name="_Toc283288997"/>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8</w:t>
      </w:r>
      <w:r w:rsidR="003366BF">
        <w:rPr>
          <w:noProof/>
        </w:rPr>
        <w:fldChar w:fldCharType="end"/>
      </w:r>
      <w:r w:rsidRPr="00FC02FE">
        <w:rPr>
          <w:b w:val="0"/>
        </w:rPr>
        <w:tab/>
      </w:r>
      <w:proofErr w:type="spellStart"/>
      <w:r>
        <w:rPr>
          <w:b w:val="0"/>
        </w:rPr>
        <w:t>Matching</w:t>
      </w:r>
      <w:proofErr w:type="spellEnd"/>
      <w:r>
        <w:rPr>
          <w:b w:val="0"/>
        </w:rPr>
        <w:t xml:space="preserve"> der Deskriptoren und Filtern der Matches</w:t>
      </w:r>
      <w:bookmarkEnd w:id="152"/>
    </w:p>
    <w:p w14:paraId="76EBDA0E" w14:textId="6ECDD4E4" w:rsidR="000357FC"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w:t>
      </w:r>
      <w:ins w:id="153" w:author="Uli" w:date="2015-01-20T07:57:00Z">
        <w:r w:rsidR="00F96E29">
          <w:t xml:space="preserve"> </w:t>
        </w:r>
      </w:ins>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5119333C" w14:textId="77777777" w:rsidR="00C63EB3" w:rsidRDefault="00936355" w:rsidP="00C63EB3">
      <w:pPr>
        <w:pStyle w:val="BasicText"/>
      </w:pPr>
      <w:r>
        <w:t xml:space="preserve">Nach Abschluss aller </w:t>
      </w:r>
      <w:proofErr w:type="spellStart"/>
      <w:r>
        <w:t>Einzelthreads</w:t>
      </w:r>
      <w:proofErr w:type="spellEnd"/>
      <w:r>
        <w:t xml:space="preserve"> wird überprüft, ob ein Objekt gefunden wurde. Bei </w:t>
      </w:r>
      <w:ins w:id="154" w:author="Uli" w:date="2015-01-20T07:58:00Z">
        <w:r w:rsidR="00DE0C7A">
          <w:t>V</w:t>
        </w:r>
      </w:ins>
      <w:r>
        <w:t xml:space="preserve">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4ECF7138" w14:textId="77777777" w:rsidR="00C63EB3" w:rsidRPr="00CA65C5" w:rsidRDefault="00C63EB3" w:rsidP="009B087E">
      <w:pPr>
        <w:pStyle w:val="BasicText"/>
        <w:ind w:left="708"/>
        <w:jc w:val="left"/>
        <w:rPr>
          <w:rFonts w:ascii="Menlo Regular" w:hAnsi="Menlo Regular" w:cs="Menlo Regular"/>
          <w:szCs w:val="24"/>
        </w:rPr>
      </w:pPr>
      <w:r w:rsidRPr="00CA65C5">
        <w:rPr>
          <w:rFonts w:ascii="Menlo Regular" w:hAnsi="Menlo Regular" w:cs="Menlo Regular"/>
          <w:szCs w:val="24"/>
        </w:rPr>
        <w:t>{"</w:t>
      </w:r>
      <w:proofErr w:type="spellStart"/>
      <w:r w:rsidRPr="00CA65C5">
        <w:rPr>
          <w:rFonts w:ascii="Menlo Regular" w:hAnsi="Menlo Regular" w:cs="Menlo Regular"/>
          <w:szCs w:val="24"/>
        </w:rPr>
        <w:t>message</w:t>
      </w:r>
      <w:proofErr w:type="spellEnd"/>
      <w:r w:rsidRPr="00CA65C5">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CA65C5">
        <w:rPr>
          <w:rFonts w:ascii="Menlo Regular" w:hAnsi="Menlo Regular" w:cs="Menlo Regular"/>
          <w:szCs w:val="24"/>
        </w:rPr>
        <w:t>Macworld</w:t>
      </w:r>
      <w:proofErr w:type="spellEnd"/>
      <w:r w:rsidRPr="00CA65C5">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p>
    <w:p w14:paraId="073744D1" w14:textId="77777777" w:rsidR="00C63EB3" w:rsidRPr="007010D3" w:rsidRDefault="00C63EB3" w:rsidP="00C63EB3">
      <w:pPr>
        <w:pStyle w:val="Beschriftung"/>
        <w:jc w:val="both"/>
        <w:rPr>
          <w:rFonts w:ascii="Menlo Regular" w:hAnsi="Menlo Regular" w:cs="Menlo Regular"/>
          <w:sz w:val="22"/>
          <w:szCs w:val="22"/>
        </w:rPr>
      </w:pPr>
      <w:bookmarkStart w:id="155" w:name="_Toc283288998"/>
      <w:r>
        <w:t xml:space="preserve">Code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0F4CC7">
        <w:rPr>
          <w:noProof/>
        </w:rPr>
        <w:t>9</w:t>
      </w:r>
      <w:r w:rsidR="003366BF">
        <w:rPr>
          <w:noProof/>
        </w:rPr>
        <w:fldChar w:fldCharType="end"/>
      </w:r>
      <w:r w:rsidRPr="00FC02FE">
        <w:rPr>
          <w:b w:val="0"/>
        </w:rPr>
        <w:tab/>
      </w:r>
      <w:r>
        <w:rPr>
          <w:b w:val="0"/>
        </w:rPr>
        <w:t>Beispiel einer Antwort des OCV Servers</w:t>
      </w:r>
      <w:bookmarkEnd w:id="155"/>
    </w:p>
    <w:p w14:paraId="6E57C6BC" w14:textId="77777777" w:rsidR="00C63EB3" w:rsidRPr="00F82728" w:rsidRDefault="00C63EB3" w:rsidP="00C63EB3">
      <w:pPr>
        <w:pStyle w:val="BasicText"/>
      </w:pPr>
      <w:r>
        <w:lastRenderedPageBreak/>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38701F12" w14:textId="77777777" w:rsidR="00C63EB3" w:rsidRPr="003C7E2E" w:rsidRDefault="00C63EB3" w:rsidP="00C63EB3">
      <w:pPr>
        <w:pStyle w:val="berschrift2"/>
      </w:pPr>
      <w:bookmarkStart w:id="156" w:name="_Toc283288962"/>
      <w:r w:rsidRPr="003C7E2E">
        <w:t>Auswertung der Applikation</w:t>
      </w:r>
      <w:bookmarkEnd w:id="156"/>
    </w:p>
    <w:p w14:paraId="4064CA49" w14:textId="77777777" w:rsidR="00C63EB3" w:rsidRDefault="00C63EB3" w:rsidP="00C63EB3">
      <w:pPr>
        <w:pStyle w:val="BasicText"/>
      </w:pPr>
      <w:r>
        <w:t xml:space="preserve">Die für die </w:t>
      </w:r>
      <w:r w:rsidR="00A06A80">
        <w:t xml:space="preserve">Arbeit </w:t>
      </w:r>
      <w:r>
        <w:t xml:space="preserve">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ur selten erkannte der Algorithmus Objekte gar nicht wieder oder gab falsche Ergebnisse zurück</w:t>
      </w:r>
      <w:r w:rsidR="00FC2EF5">
        <w:t>;</w:t>
      </w:r>
      <w:r w:rsidR="00CA65C5">
        <w:t xml:space="preserve"> dies war vor allem bei sehr starken Winkeländerungen im Vergleich zum Orig</w:t>
      </w:r>
      <w:r w:rsidR="00CA65C5">
        <w:t>i</w:t>
      </w:r>
      <w:r w:rsidR="00CA65C5">
        <w:t>nalfoto oder ungünstigen Lichtverhältnissen zu beobachten</w:t>
      </w:r>
      <w:r>
        <w:t xml:space="preserve">. </w:t>
      </w:r>
    </w:p>
    <w:p w14:paraId="75B116B4"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t xml:space="preserve">. So kam es </w:t>
      </w:r>
      <w:r w:rsidR="00A74307">
        <w:t>in</w:t>
      </w:r>
      <w:r w:rsidR="00936355">
        <w:t xml:space="preserve"> </w:t>
      </w:r>
      <w:r>
        <w:t>einigen Fällen immer wieder dazu</w:t>
      </w:r>
      <w:r w:rsidR="00A74307">
        <w:t>,</w:t>
      </w:r>
      <w:r>
        <w:t xml:space="preserve"> das</w:t>
      </w:r>
      <w:r w:rsidR="00A74307">
        <w:t>s</w:t>
      </w:r>
      <w:r>
        <w:t xml:space="preserve"> Objekte </w:t>
      </w:r>
      <w:r w:rsidR="00806FD9">
        <w:t>in</w:t>
      </w:r>
      <w:r>
        <w:t xml:space="preserve"> fotografierten Bildern erkannt wurden</w:t>
      </w:r>
      <w:r w:rsidR="00A74307">
        <w:t>,</w:t>
      </w:r>
      <w:r>
        <w:t xml:space="preserve"> die sich nicht </w:t>
      </w:r>
      <w:r w:rsidR="00806FD9">
        <w:t>in</w:t>
      </w:r>
      <w:r>
        <w:t xml:space="preserve"> diesen befanden. 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gezeigte</w:t>
      </w:r>
      <w:r>
        <w:t xml:space="preserve"> Buch. </w:t>
      </w:r>
    </w:p>
    <w:p w14:paraId="25C0DC79" w14:textId="77777777" w:rsidR="003359AD" w:rsidRDefault="003359AD" w:rsidP="003359AD">
      <w:r>
        <w:rPr>
          <w:noProof/>
        </w:rPr>
        <w:drawing>
          <wp:inline distT="0" distB="0" distL="0" distR="0" wp14:anchorId="5DE80942" wp14:editId="29B81EEA">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72D6C2C7" w14:textId="77777777" w:rsidR="00C63EB3" w:rsidRDefault="00C63EB3" w:rsidP="00C63EB3">
      <w:pPr>
        <w:pStyle w:val="Beschriftung"/>
        <w:rPr>
          <w:b w:val="0"/>
        </w:rPr>
      </w:pPr>
      <w:bookmarkStart w:id="157" w:name="_Toc283288978"/>
      <w:r w:rsidRPr="00C33FAB">
        <w:t xml:space="preserve">Abb. </w:t>
      </w:r>
      <w:r w:rsidR="003366BF">
        <w:fldChar w:fldCharType="begin"/>
      </w:r>
      <w:r w:rsidR="00B44C3B">
        <w:instrText xml:space="preserve"> STYLEREF 1 \s </w:instrText>
      </w:r>
      <w:r w:rsidR="003366BF">
        <w:fldChar w:fldCharType="separate"/>
      </w:r>
      <w:r w:rsidR="000F4CC7">
        <w:rPr>
          <w:noProof/>
        </w:rPr>
        <w:t>5</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3</w:t>
      </w:r>
      <w:r w:rsidR="003366BF">
        <w:rPr>
          <w:noProof/>
        </w:rPr>
        <w:fldChar w:fldCharType="end"/>
      </w:r>
      <w:r w:rsidRPr="00FC02FE">
        <w:rPr>
          <w:b w:val="0"/>
        </w:rPr>
        <w:tab/>
      </w:r>
      <w:r>
        <w:rPr>
          <w:b w:val="0"/>
        </w:rPr>
        <w:t>Ein Bild mit hoher Fehleranfälligkeit</w:t>
      </w:r>
      <w:bookmarkEnd w:id="157"/>
    </w:p>
    <w:p w14:paraId="33FB4EAB" w14:textId="77777777" w:rsidR="00C63EB3" w:rsidRDefault="00450D83" w:rsidP="00C63EB3">
      <w:pPr>
        <w:pStyle w:val="BasicText"/>
      </w:pPr>
      <w:r>
        <w:t>D</w:t>
      </w:r>
      <w:r w:rsidR="000357FC">
        <w:t>ie</w:t>
      </w:r>
      <w:r>
        <w:t xml:space="preserve"> Grü</w:t>
      </w:r>
      <w:r w:rsidR="00C63EB3">
        <w:t>nd</w:t>
      </w:r>
      <w:r>
        <w:t>e</w:t>
      </w:r>
      <w:r w:rsidR="00C63EB3">
        <w:t xml:space="preserve"> fü</w:t>
      </w:r>
      <w:r>
        <w:t>r diese Fehleranfälligkeit liegen</w:t>
      </w:r>
      <w:r w:rsidR="00C63EB3">
        <w:t xml:space="preserve"> in der Beschaffenheit des SURF-Algorithmus und diesem Bild. Beim </w:t>
      </w:r>
      <w:proofErr w:type="spellStart"/>
      <w:r w:rsidR="00C63EB3">
        <w:t>Matching</w:t>
      </w:r>
      <w:proofErr w:type="spellEnd"/>
      <w:r w:rsidR="00C63EB3">
        <w:t xml:space="preserve"> mit </w:t>
      </w:r>
      <w:r>
        <w:t>nachfolgen</w:t>
      </w:r>
      <w:r w:rsidR="00C3055D">
        <w:t>d</w:t>
      </w:r>
      <w:r w:rsidR="00C63EB3">
        <w:t xml:space="preserve"> hochgeladenen Fotos wurde nicht etwa das Buch wiedererkannt</w:t>
      </w:r>
      <w:r w:rsidR="00806FD9">
        <w:t>,</w:t>
      </w:r>
      <w:r w:rsidR="00C63EB3">
        <w:t xml:space="preserve"> sondern die das Objekt umgebende Mas</w:t>
      </w:r>
      <w:r w:rsidR="00C63EB3">
        <w:t>e</w:t>
      </w:r>
      <w:r w:rsidR="00C63EB3">
        <w:t xml:space="preserve">rung des Holztisches. Da dieser Tisch während der Anfertigung der Arbeit auf vielen </w:t>
      </w:r>
      <w:r w:rsidR="00C63EB3">
        <w:lastRenderedPageBreak/>
        <w:t>Fotos immer wieder am Rand auftauchte und durch die Struktur für den Algorithmus einfach zu analysieren ist</w:t>
      </w:r>
      <w:r w:rsidR="00A74307">
        <w:t>,</w:t>
      </w:r>
      <w:r w:rsidR="00C63EB3">
        <w:t xml:space="preserve"> gelangte der </w:t>
      </w:r>
      <w:proofErr w:type="spellStart"/>
      <w:r w:rsidR="00C63EB3">
        <w:t>Matchingprozess</w:t>
      </w:r>
      <w:proofErr w:type="spellEnd"/>
      <w:r w:rsidR="00C63EB3">
        <w:t xml:space="preserve"> bei diesem Objekt immer wi</w:t>
      </w:r>
      <w:r w:rsidR="00C63EB3">
        <w:t>e</w:t>
      </w:r>
      <w:r w:rsidR="00C63EB3">
        <w:t>der zu einer auffallend hohen Übereinstimmung. Diesem Problem konnte bei später durchgeführten Versuchen Einhalt geboten werden</w:t>
      </w:r>
      <w:r w:rsidR="00A74307">
        <w:t>,</w:t>
      </w:r>
      <w:r w:rsidR="00C63EB3">
        <w:t xml:space="preserve"> indem die Bilder der Objekte gro</w:t>
      </w:r>
      <w:r w:rsidR="00C63EB3">
        <w:t>ß</w:t>
      </w:r>
      <w:r w:rsidR="00C63EB3">
        <w:t>zügig beschnitten wurden</w:t>
      </w:r>
      <w:r w:rsidR="00A74307">
        <w:t>,</w:t>
      </w:r>
      <w:r w:rsidR="00C63EB3">
        <w:t xml:space="preserve"> </w:t>
      </w:r>
      <w:r>
        <w:t>damit sie tatsächlich</w:t>
      </w:r>
      <w:r w:rsidR="00C63EB3">
        <w:t xml:space="preserve"> nur das wiederzuerkennende Objekt enth</w:t>
      </w:r>
      <w:r w:rsidR="00806FD9">
        <w:t>ie</w:t>
      </w:r>
      <w:r w:rsidR="00C63EB3">
        <w:t>lten.</w:t>
      </w:r>
    </w:p>
    <w:p w14:paraId="4B05D20F"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39585E6B" w14:textId="77777777" w:rsidR="000357FC" w:rsidRDefault="00C63EB3" w:rsidP="00C63EB3">
      <w:pPr>
        <w:pStyle w:val="BasicText"/>
      </w:pPr>
      <w:r>
        <w:t xml:space="preserve">Eine </w:t>
      </w:r>
      <w:r w:rsidR="00A74307">
        <w:t xml:space="preserve">zusätzliche </w:t>
      </w:r>
      <w:r>
        <w:t xml:space="preserve">Schwäche der Applikation liegt in der Wahl des SURF-Deskriptors, welcher auf die reine Erkennung von in Graustufen hinterlegten Bildern beschränkt ist. </w:t>
      </w:r>
    </w:p>
    <w:p w14:paraId="0E2B07F7" w14:textId="77777777" w:rsidR="00C63EB3" w:rsidRDefault="00C63EB3" w:rsidP="00C63EB3">
      <w:pPr>
        <w:pStyle w:val="BasicText"/>
      </w:pPr>
      <w:r>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Hier gibt e</w:t>
      </w:r>
      <w:r w:rsidR="00062990">
        <w:t>s bereits Ansätze, welche den in</w:t>
      </w:r>
      <w:r w:rsidR="00E777CF">
        <w:t xml:space="preserve"> </w:t>
      </w:r>
      <w:r w:rsidR="003366BF" w:rsidRPr="00E777CF">
        <w:rPr>
          <w:rStyle w:val="IntensiverVerweis"/>
        </w:rPr>
        <w:fldChar w:fldCharType="begin"/>
      </w:r>
      <w:r w:rsidR="00E777CF" w:rsidRPr="00E777CF">
        <w:rPr>
          <w:rStyle w:val="IntensiverVerweis"/>
        </w:rPr>
        <w:instrText xml:space="preserve"> REF _Ref280799146 \r \h </w:instrText>
      </w:r>
      <w:r w:rsidR="003366BF" w:rsidRPr="00E777CF">
        <w:rPr>
          <w:rStyle w:val="IntensiverVerweis"/>
        </w:rPr>
      </w:r>
      <w:r w:rsidR="003366BF" w:rsidRPr="00E777CF">
        <w:rPr>
          <w:rStyle w:val="IntensiverVerweis"/>
        </w:rPr>
        <w:fldChar w:fldCharType="separate"/>
      </w:r>
      <w:r w:rsidR="000F4CC7">
        <w:rPr>
          <w:rStyle w:val="IntensiverVerweis"/>
        </w:rPr>
        <w:t>4.2.2</w:t>
      </w:r>
      <w:r w:rsidR="003366BF"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3366BF">
        <w:fldChar w:fldCharType="begin" w:fldLock="1"/>
      </w:r>
      <w:r w:rsidR="00B300C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3366BF">
        <w:fldChar w:fldCharType="separate"/>
      </w:r>
      <w:r w:rsidR="002245DC" w:rsidRPr="002245DC">
        <w:rPr>
          <w:noProof/>
        </w:rPr>
        <w:t>(van de Sande et al. 2010)</w:t>
      </w:r>
      <w:r w:rsidR="003366BF">
        <w:fldChar w:fldCharType="end"/>
      </w:r>
      <w:r w:rsidR="00E777CF">
        <w:t>.</w:t>
      </w:r>
    </w:p>
    <w:p w14:paraId="23DD4116" w14:textId="77777777" w:rsidR="00735A0A" w:rsidRDefault="009D49A4" w:rsidP="00C63EB3">
      <w:pPr>
        <w:pStyle w:val="BasicText"/>
      </w:pPr>
      <w:r>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w:t>
      </w:r>
      <w:ins w:id="158" w:author="Uli" w:date="2015-01-20T08:07:00Z">
        <w:r w:rsidR="005A2FA4">
          <w:t>,</w:t>
        </w:r>
      </w:ins>
      <w:r w:rsidR="001F2EC1">
        <w:t xml:space="preserve"> um welches Objekt es sich handelt</w:t>
      </w:r>
      <w:r w:rsidR="00171813">
        <w:t xml:space="preserve"> </w:t>
      </w:r>
      <w:r w:rsidR="003366BF">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3366BF">
        <w:fldChar w:fldCharType="separate"/>
      </w:r>
      <w:r w:rsidR="00E303C1" w:rsidRPr="00E303C1">
        <w:rPr>
          <w:noProof/>
        </w:rPr>
        <w:t>(Nowak 2006, S. 1)</w:t>
      </w:r>
      <w:r w:rsidR="003366BF">
        <w:fldChar w:fldCharType="end"/>
      </w:r>
      <w:r w:rsidR="001F2EC1">
        <w:t>.</w:t>
      </w:r>
    </w:p>
    <w:p w14:paraId="7A169EDD" w14:textId="77777777" w:rsidR="00735A0A" w:rsidRDefault="00735A0A" w:rsidP="00735A0A">
      <w:pPr>
        <w:pStyle w:val="BasicText"/>
      </w:pPr>
      <w:r>
        <w:t xml:space="preserve">Durch diesen Ansatz </w:t>
      </w:r>
      <w:r w:rsidR="00806FD9">
        <w:t>ist</w:t>
      </w:r>
      <w:r>
        <w:t xml:space="preserve"> es möglich</w:t>
      </w:r>
      <w:r w:rsidR="000357FC">
        <w:t>,</w:t>
      </w:r>
      <w:r>
        <w:t xml:space="preserve"> Objekte in verschiedene Gruppen zu kategorisieren (bspw. Zah</w:t>
      </w:r>
      <w:r w:rsidR="000357FC">
        <w:t>n</w:t>
      </w:r>
      <w:r>
        <w:t>räder, Schläuche, Batterien) und erst innerhalb dieser Gruppen den in dieser Arbeit vorgestellten Algorithmus zu starten. So würden gleichzeitig Geschwindigkeit und Genauigkeit des Programms gesteigert werden.</w:t>
      </w:r>
    </w:p>
    <w:p w14:paraId="50D97520" w14:textId="77777777" w:rsidR="00C63EB3" w:rsidRPr="007354DD" w:rsidRDefault="00735A0A" w:rsidP="00735A0A">
      <w:pPr>
        <w:pStyle w:val="berschrift1"/>
      </w:pPr>
      <w:r w:rsidRPr="007354DD">
        <w:lastRenderedPageBreak/>
        <w:t xml:space="preserve"> </w:t>
      </w:r>
      <w:bookmarkStart w:id="159" w:name="_Toc283288963"/>
      <w:r w:rsidR="00C63EB3" w:rsidRPr="007354DD">
        <w:t>Fallstudie</w:t>
      </w:r>
      <w:bookmarkEnd w:id="159"/>
    </w:p>
    <w:p w14:paraId="416F3BBE"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6353D02C" w14:textId="77777777" w:rsidR="00C63EB3" w:rsidRPr="001072AE" w:rsidRDefault="00C63EB3" w:rsidP="00C63EB3">
      <w:pPr>
        <w:pStyle w:val="berschrift2"/>
      </w:pPr>
      <w:bookmarkStart w:id="160" w:name="_Toc283288964"/>
      <w:r>
        <w:t>Einführung in die Fallstudie</w:t>
      </w:r>
      <w:bookmarkEnd w:id="160"/>
    </w:p>
    <w:p w14:paraId="21661442" w14:textId="77777777" w:rsidR="00C63EB3" w:rsidRDefault="00C63EB3" w:rsidP="00C63EB3">
      <w:pPr>
        <w:pStyle w:val="BasicText"/>
      </w:pPr>
      <w:r>
        <w:t>Die hier entwickelte Applikation ist im Rahmen des G</w:t>
      </w:r>
      <w:r w:rsidR="003359AD">
        <w:t>LASSROOM</w:t>
      </w:r>
      <w:r>
        <w:t xml:space="preserve"> Projekts des Leh</w:t>
      </w:r>
      <w:r>
        <w:t>r</w:t>
      </w:r>
      <w:r>
        <w:t>stuhls Informationsmanagement und Wirtschaftsinformatik an der Universität Osna</w:t>
      </w:r>
      <w:r>
        <w:t>b</w:t>
      </w:r>
      <w:r>
        <w:t>rück entstanden. Im Rahmen des Projekts sollen die Möglichkeiten von AR</w:t>
      </w:r>
      <w:r w:rsidR="00171813">
        <w:t>-</w:t>
      </w:r>
      <w:r>
        <w:t xml:space="preserve"> und </w:t>
      </w:r>
      <w:ins w:id="161" w:author="Uli" w:date="2015-01-20T08:09:00Z">
        <w:r w:rsidR="00114469">
          <w:br/>
        </w:r>
      </w:ins>
      <w:r>
        <w:t xml:space="preserve">VR-Brillen im Bereich des Maschinen- und Anlagenbaus erforscht werden. </w:t>
      </w:r>
    </w:p>
    <w:p w14:paraId="6423ED82"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515B83A5" w14:textId="77777777" w:rsidR="00C63EB3" w:rsidRDefault="00C63EB3" w:rsidP="00C63EB3">
      <w:pPr>
        <w:pStyle w:val="BasicText"/>
      </w:pPr>
      <w:r>
        <w:rPr>
          <w:noProof/>
        </w:rPr>
        <w:drawing>
          <wp:inline distT="0" distB="0" distL="0" distR="0" wp14:anchorId="1786CD1A" wp14:editId="29772CF9">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3ED62E9A" w14:textId="77777777" w:rsidR="00C63EB3" w:rsidRDefault="00C63EB3" w:rsidP="00C63EB3">
      <w:pPr>
        <w:pStyle w:val="Beschriftung"/>
      </w:pPr>
      <w:bookmarkStart w:id="162" w:name="_Toc283288979"/>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1</w:t>
      </w:r>
      <w:r w:rsidR="003366BF">
        <w:rPr>
          <w:noProof/>
        </w:rPr>
        <w:fldChar w:fldCharType="end"/>
      </w:r>
      <w:r w:rsidRPr="00FC02FE">
        <w:rPr>
          <w:b w:val="0"/>
        </w:rPr>
        <w:tab/>
      </w:r>
      <w:r>
        <w:rPr>
          <w:b w:val="0"/>
        </w:rPr>
        <w:t>Die Bilder der auf dem Server hinterlegten Objekte</w:t>
      </w:r>
      <w:bookmarkEnd w:id="162"/>
    </w:p>
    <w:p w14:paraId="39C6A5B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4D0E455" w14:textId="77777777" w:rsidR="00C63EB3" w:rsidRDefault="00C63EB3" w:rsidP="00C63EB3">
      <w:pPr>
        <w:pStyle w:val="BasicText"/>
      </w:pPr>
      <w:r>
        <w:lastRenderedPageBreak/>
        <w:t>Im Idealfall sollen die Objekte beim erneuten Fotografieren mit der Google Glass durch einen Anwender wiedererkannt und die verknüpfte k</w:t>
      </w:r>
      <w:r w:rsidR="006876D0">
        <w:t>ontextsensitive Information</w:t>
      </w:r>
      <w:r>
        <w:t xml:space="preserve"> dem Nutzer angezeigt werden.</w:t>
      </w:r>
    </w:p>
    <w:p w14:paraId="2CD44BD9" w14:textId="77777777" w:rsidR="00C63EB3" w:rsidRDefault="00C63EB3" w:rsidP="00C63EB3">
      <w:pPr>
        <w:pStyle w:val="berschrift2"/>
      </w:pPr>
      <w:bookmarkStart w:id="163" w:name="_Toc283288965"/>
      <w:r>
        <w:t>Beispieldurchführung</w:t>
      </w:r>
      <w:bookmarkEnd w:id="163"/>
    </w:p>
    <w:p w14:paraId="676E9BCC"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w:t>
      </w:r>
      <w:r>
        <w:t>h</w:t>
      </w:r>
      <w:r>
        <w:t>keiten</w:t>
      </w:r>
      <w:r w:rsidR="00171813">
        <w:t>,</w:t>
      </w:r>
      <w:r>
        <w:t xml:space="preserve"> dies zu erreichen.</w:t>
      </w:r>
    </w:p>
    <w:p w14:paraId="195BC464" w14:textId="77777777" w:rsidR="00C63EB3" w:rsidRDefault="00C63EB3" w:rsidP="00C63EB3">
      <w:pPr>
        <w:pStyle w:val="BasicText"/>
      </w:pPr>
      <w:r>
        <w:rPr>
          <w:noProof/>
        </w:rPr>
        <w:drawing>
          <wp:inline distT="0" distB="0" distL="0" distR="0" wp14:anchorId="5C050DB8" wp14:editId="48EC2DB3">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7089FDA7" w14:textId="77777777" w:rsidR="00C63EB3" w:rsidRDefault="00C63EB3" w:rsidP="00C63EB3">
      <w:pPr>
        <w:pStyle w:val="Beschriftung"/>
      </w:pPr>
      <w:bookmarkStart w:id="164" w:name="_Toc283288980"/>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2</w:t>
      </w:r>
      <w:r w:rsidR="003366BF">
        <w:rPr>
          <w:noProof/>
        </w:rPr>
        <w:fldChar w:fldCharType="end"/>
      </w:r>
      <w:r w:rsidRPr="00FC02FE">
        <w:rPr>
          <w:b w:val="0"/>
        </w:rPr>
        <w:tab/>
      </w:r>
      <w:r>
        <w:rPr>
          <w:b w:val="0"/>
        </w:rPr>
        <w:t>Der Startbildschirm der Google Glass</w:t>
      </w:r>
      <w:bookmarkEnd w:id="164"/>
    </w:p>
    <w:p w14:paraId="78D4DAE3"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w:t>
      </w:r>
      <w:ins w:id="165" w:author="Uli" w:date="2015-01-20T08:11:00Z">
        <w:r w:rsidR="00670961">
          <w:t xml:space="preserve">um </w:t>
        </w:r>
      </w:ins>
      <w:r>
        <w:t>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 xml:space="preserve">nach Ansage des Startbefehls „ok </w:t>
      </w:r>
      <w:proofErr w:type="spellStart"/>
      <w:r>
        <w:t>glass</w:t>
      </w:r>
      <w:proofErr w:type="spellEnd"/>
      <w:r>
        <w:t>“ ein Menü mit ve</w:t>
      </w:r>
      <w:r>
        <w:t>r</w:t>
      </w:r>
      <w:r>
        <w:t xml:space="preserve">schiedenen Auswahlmöglichkeiten für Anschlussbefehle. Auch in diesem Menü ist die Applikation </w:t>
      </w:r>
      <w:proofErr w:type="spellStart"/>
      <w:r>
        <w:t>Object</w:t>
      </w:r>
      <w:proofErr w:type="spellEnd"/>
      <w:r>
        <w:t xml:space="preserve"> Finder zu finden, </w:t>
      </w:r>
      <w:r w:rsidR="00482A35">
        <w:t xml:space="preserve">welche </w:t>
      </w:r>
      <w:r>
        <w:t>die hier implementierte Anwendung w</w:t>
      </w:r>
      <w:r>
        <w:t>i</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18DE33F9" w14:textId="77777777" w:rsidR="00C63EB3" w:rsidRDefault="00C63EB3" w:rsidP="00C63EB3">
      <w:pPr>
        <w:pStyle w:val="BasicText"/>
      </w:pPr>
      <w:r>
        <w:rPr>
          <w:noProof/>
        </w:rPr>
        <w:lastRenderedPageBreak/>
        <w:drawing>
          <wp:inline distT="0" distB="0" distL="0" distR="0" wp14:anchorId="27A20E69" wp14:editId="0F0F9895">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1F7C9487" w14:textId="77777777" w:rsidR="00C63EB3" w:rsidRDefault="00C63EB3" w:rsidP="00C63EB3">
      <w:pPr>
        <w:pStyle w:val="Beschriftung"/>
        <w:rPr>
          <w:b w:val="0"/>
        </w:rPr>
      </w:pPr>
      <w:bookmarkStart w:id="166" w:name="_Toc283288981"/>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3</w:t>
      </w:r>
      <w:r w:rsidR="003366BF">
        <w:rPr>
          <w:noProof/>
        </w:rPr>
        <w:fldChar w:fldCharType="end"/>
      </w:r>
      <w:r w:rsidRPr="00FC02FE">
        <w:rPr>
          <w:b w:val="0"/>
        </w:rPr>
        <w:tab/>
      </w:r>
      <w:r>
        <w:rPr>
          <w:b w:val="0"/>
        </w:rPr>
        <w:t>Die beiden Startmöglichkeiten der Applikation</w:t>
      </w:r>
      <w:bookmarkEnd w:id="166"/>
    </w:p>
    <w:p w14:paraId="095AB3F2" w14:textId="77777777" w:rsidR="00C63EB3" w:rsidRDefault="00C63EB3" w:rsidP="00C63EB3">
      <w:r>
        <w:rPr>
          <w:noProof/>
        </w:rPr>
        <w:drawing>
          <wp:inline distT="0" distB="0" distL="0" distR="0" wp14:anchorId="645D35B6" wp14:editId="66E2800D">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7B60787" w14:textId="77777777" w:rsidR="00C63EB3" w:rsidRDefault="00C63EB3" w:rsidP="00C63EB3">
      <w:pPr>
        <w:pStyle w:val="Beschriftung"/>
      </w:pPr>
      <w:bookmarkStart w:id="167" w:name="_Toc283288982"/>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4</w:t>
      </w:r>
      <w:r w:rsidR="003366BF">
        <w:rPr>
          <w:noProof/>
        </w:rPr>
        <w:fldChar w:fldCharType="end"/>
      </w:r>
      <w:r w:rsidRPr="00FC02FE">
        <w:rPr>
          <w:b w:val="0"/>
        </w:rPr>
        <w:tab/>
      </w:r>
      <w:r>
        <w:rPr>
          <w:b w:val="0"/>
        </w:rPr>
        <w:t>Der Standardbildschirm der Applikation</w:t>
      </w:r>
      <w:bookmarkEnd w:id="167"/>
    </w:p>
    <w:p w14:paraId="1D4BC43A" w14:textId="77777777" w:rsidR="00C63EB3" w:rsidRDefault="00C63EB3" w:rsidP="00C63EB3">
      <w:r>
        <w:t>Nach</w:t>
      </w:r>
      <w:r w:rsidR="006C2652">
        <w:t xml:space="preserve"> dem</w:t>
      </w:r>
      <w:r>
        <w:t xml:space="preserve"> Start der Applikation gelangt der Nutzer in eine </w:t>
      </w:r>
      <w:ins w:id="168" w:author="Uli" w:date="2015-01-20T08:12:00Z">
        <w:r w:rsidR="00296E12">
          <w:t xml:space="preserve">simple </w:t>
        </w:r>
      </w:ins>
      <w:r>
        <w:t>Ansicht</w:t>
      </w:r>
      <w:r w:rsidR="00171813">
        <w:t>,</w:t>
      </w:r>
      <w:r>
        <w:t xml:space="preserve">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7EB3940C" w14:textId="77777777" w:rsidR="00C63EB3" w:rsidRDefault="00C63EB3" w:rsidP="00C63EB3">
      <w:r>
        <w:rPr>
          <w:noProof/>
        </w:rPr>
        <w:lastRenderedPageBreak/>
        <w:drawing>
          <wp:inline distT="0" distB="0" distL="0" distR="0" wp14:anchorId="1A575302" wp14:editId="231836DD">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4A438C4A" w14:textId="77777777" w:rsidR="00C63EB3" w:rsidRDefault="00C63EB3" w:rsidP="00C63EB3">
      <w:pPr>
        <w:pStyle w:val="Beschriftung"/>
        <w:rPr>
          <w:b w:val="0"/>
        </w:rPr>
      </w:pPr>
      <w:bookmarkStart w:id="169" w:name="_Toc283288983"/>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5</w:t>
      </w:r>
      <w:r w:rsidR="003366BF">
        <w:rPr>
          <w:noProof/>
        </w:rPr>
        <w:fldChar w:fldCharType="end"/>
      </w:r>
      <w:r w:rsidRPr="00FC02FE">
        <w:rPr>
          <w:b w:val="0"/>
        </w:rPr>
        <w:tab/>
      </w:r>
      <w:r>
        <w:rPr>
          <w:b w:val="0"/>
        </w:rPr>
        <w:t xml:space="preserve">Bestätigung des </w:t>
      </w:r>
      <w:proofErr w:type="spellStart"/>
      <w:r>
        <w:rPr>
          <w:b w:val="0"/>
        </w:rPr>
        <w:t>Fotografierbefehls</w:t>
      </w:r>
      <w:bookmarkEnd w:id="169"/>
      <w:proofErr w:type="spellEnd"/>
    </w:p>
    <w:p w14:paraId="1C69DD82" w14:textId="77777777" w:rsidR="00C63EB3" w:rsidRPr="0097314C" w:rsidRDefault="00C63EB3" w:rsidP="00C63EB3">
      <w:pPr>
        <w:pStyle w:val="BasicText"/>
      </w:pPr>
      <w:r>
        <w:t>Die Nutzereingabe wird von der Applikation durch ein kurzes Einblenden eines imitie</w:t>
      </w:r>
      <w:r>
        <w:t>r</w:t>
      </w:r>
      <w:r>
        <w:t xml:space="preserve">ten Suchfelds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Bilds wird dem Nu</w:t>
      </w:r>
      <w:r>
        <w:t>t</w:t>
      </w:r>
      <w:r>
        <w:t>zer das aufgenommene Bild zur Bestätigung angezeigt</w:t>
      </w:r>
      <w:r w:rsidR="00062990">
        <w:t xml:space="preserve"> (siehe </w:t>
      </w:r>
      <w:proofErr w:type="spellStart"/>
      <w:r w:rsidR="00062990" w:rsidRPr="00062990">
        <w:rPr>
          <w:rStyle w:val="IntensiverVerweis"/>
        </w:rPr>
        <w:t>Abb</w:t>
      </w:r>
      <w:proofErr w:type="spellEnd"/>
      <w:r w:rsidR="00062990" w:rsidRPr="00062990">
        <w:rPr>
          <w:rStyle w:val="IntensiverVerweis"/>
        </w:rPr>
        <w:t xml:space="preserve"> 6.6</w:t>
      </w:r>
      <w:r w:rsidR="00062990">
        <w:t>)</w:t>
      </w:r>
      <w:r>
        <w:t xml:space="preserve">. Hier ist es dem Nutzer freigestellt, das Bild durch erneutes Tippen zu akzeptieren oder aber durch </w:t>
      </w:r>
      <w:ins w:id="170" w:author="Uli" w:date="2015-01-20T08:14:00Z">
        <w:r w:rsidR="00E00E81">
          <w:t xml:space="preserve">ein </w:t>
        </w:r>
      </w:ins>
      <w:r>
        <w:t>vert</w:t>
      </w:r>
      <w:r>
        <w:t>i</w:t>
      </w:r>
      <w:r>
        <w:t>kales Wischen von oben nach unten zu verwerfen und ein neues Bild aufzunehmen.</w:t>
      </w:r>
    </w:p>
    <w:p w14:paraId="246389E9" w14:textId="77777777" w:rsidR="00C63EB3" w:rsidRDefault="00C63EB3" w:rsidP="00C63EB3">
      <w:r>
        <w:rPr>
          <w:noProof/>
        </w:rPr>
        <w:drawing>
          <wp:inline distT="0" distB="0" distL="0" distR="0" wp14:anchorId="72FD8C88" wp14:editId="04052BDB">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9AE86A4" w14:textId="77777777" w:rsidR="00C63EB3" w:rsidRDefault="00C63EB3" w:rsidP="00C63EB3">
      <w:pPr>
        <w:pStyle w:val="Beschriftung"/>
        <w:rPr>
          <w:b w:val="0"/>
        </w:rPr>
      </w:pPr>
      <w:bookmarkStart w:id="171" w:name="_Toc283288984"/>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6</w:t>
      </w:r>
      <w:r w:rsidR="003366BF">
        <w:rPr>
          <w:noProof/>
        </w:rPr>
        <w:fldChar w:fldCharType="end"/>
      </w:r>
      <w:r w:rsidRPr="00FC02FE">
        <w:rPr>
          <w:b w:val="0"/>
        </w:rPr>
        <w:tab/>
      </w:r>
      <w:r>
        <w:rPr>
          <w:b w:val="0"/>
        </w:rPr>
        <w:t>Vorschaubild mit Akzeptanzanfrage</w:t>
      </w:r>
      <w:bookmarkEnd w:id="171"/>
    </w:p>
    <w:p w14:paraId="576FF0A2" w14:textId="77777777" w:rsidR="006C2652" w:rsidRDefault="006C2652" w:rsidP="00C63EB3"/>
    <w:p w14:paraId="7C6F5362" w14:textId="77777777"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3366BF" w:rsidRPr="00735A0A">
        <w:rPr>
          <w:rStyle w:val="IntensiverVerweis"/>
        </w:rPr>
        <w:fldChar w:fldCharType="begin"/>
      </w:r>
      <w:r w:rsidRPr="00735A0A">
        <w:rPr>
          <w:rStyle w:val="IntensiverVerweis"/>
        </w:rPr>
        <w:instrText xml:space="preserve"> REF _Ref280434892 \r \h </w:instrText>
      </w:r>
      <w:r w:rsidR="003366BF" w:rsidRPr="00735A0A">
        <w:rPr>
          <w:rStyle w:val="IntensiverVerweis"/>
        </w:rPr>
      </w:r>
      <w:r w:rsidR="003366BF" w:rsidRPr="00735A0A">
        <w:rPr>
          <w:rStyle w:val="IntensiverVerweis"/>
        </w:rPr>
        <w:fldChar w:fldCharType="separate"/>
      </w:r>
      <w:r w:rsidR="000F4CC7">
        <w:rPr>
          <w:rStyle w:val="IntensiverVerweis"/>
        </w:rPr>
        <w:t>5.2</w:t>
      </w:r>
      <w:r w:rsidR="003366BF" w:rsidRPr="00735A0A">
        <w:rPr>
          <w:rStyle w:val="IntensiverVerweis"/>
        </w:rPr>
        <w:fldChar w:fldCharType="end"/>
      </w:r>
      <w:r>
        <w:t xml:space="preserve"> vorgestellt</w:t>
      </w:r>
      <w:r w:rsidR="009B087E">
        <w:t>,</w:t>
      </w:r>
      <w:r>
        <w:t xml:space="preserve"> mit dem asynchronen Abspeichern des Bilds,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55DEE351" w14:textId="77777777" w:rsidR="00C63EB3" w:rsidRDefault="003359AD" w:rsidP="00C63EB3">
      <w:r>
        <w:rPr>
          <w:noProof/>
        </w:rPr>
        <w:drawing>
          <wp:inline distT="0" distB="0" distL="0" distR="0" wp14:anchorId="55701A25" wp14:editId="48A7D003">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62C3790F" w14:textId="77777777" w:rsidR="00C63EB3" w:rsidRDefault="00C63EB3" w:rsidP="00C63EB3">
      <w:pPr>
        <w:pStyle w:val="Beschriftung"/>
        <w:rPr>
          <w:b w:val="0"/>
        </w:rPr>
      </w:pPr>
      <w:bookmarkStart w:id="172" w:name="_Toc283288985"/>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7</w:t>
      </w:r>
      <w:r w:rsidR="003366BF">
        <w:rPr>
          <w:noProof/>
        </w:rPr>
        <w:fldChar w:fldCharType="end"/>
      </w:r>
      <w:r w:rsidRPr="00FC02FE">
        <w:rPr>
          <w:b w:val="0"/>
        </w:rPr>
        <w:tab/>
      </w:r>
      <w:r>
        <w:rPr>
          <w:b w:val="0"/>
        </w:rPr>
        <w:t>Die beiden Ladebildschirme der Applikation</w:t>
      </w:r>
      <w:bookmarkEnd w:id="172"/>
    </w:p>
    <w:p w14:paraId="00081E1A" w14:textId="77777777"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w:t>
      </w:r>
      <w:r w:rsidR="006C2652">
        <w:t>mit einer Fehle</w:t>
      </w:r>
      <w:r w:rsidR="006C2652">
        <w:t>r</w:t>
      </w:r>
      <w:r w:rsidR="006C2652">
        <w:t xml:space="preserve">meldung </w:t>
      </w:r>
      <w:r>
        <w:t>angezeigt</w:t>
      </w:r>
      <w:r w:rsidR="006C2652">
        <w:t xml:space="preserve"> werden</w:t>
      </w:r>
      <w:r>
        <w:t xml:space="preserve">. </w:t>
      </w:r>
    </w:p>
    <w:p w14:paraId="52778344" w14:textId="77777777" w:rsidR="009B087E" w:rsidRDefault="009B087E" w:rsidP="009B087E">
      <w:r>
        <w:rPr>
          <w:noProof/>
        </w:rPr>
        <w:drawing>
          <wp:inline distT="0" distB="0" distL="0" distR="0" wp14:anchorId="68E3E35F" wp14:editId="09969D04">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4DF3ADE8" w14:textId="77777777" w:rsidR="009B087E" w:rsidRDefault="009B087E" w:rsidP="009B087E">
      <w:pPr>
        <w:pStyle w:val="Beschriftung"/>
        <w:rPr>
          <w:b w:val="0"/>
        </w:rPr>
      </w:pPr>
      <w:bookmarkStart w:id="173" w:name="_Toc283288986"/>
      <w:r w:rsidRPr="00C33FAB">
        <w:t xml:space="preserve">Abb. </w:t>
      </w:r>
      <w:r w:rsidR="003366BF">
        <w:fldChar w:fldCharType="begin"/>
      </w:r>
      <w:r w:rsidR="004B6691">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4B6691">
        <w:instrText xml:space="preserve"> SEQ Abb. \* ARABIC \s 1 </w:instrText>
      </w:r>
      <w:r w:rsidR="003366BF">
        <w:fldChar w:fldCharType="separate"/>
      </w:r>
      <w:r w:rsidR="000F4CC7">
        <w:rPr>
          <w:noProof/>
        </w:rPr>
        <w:t>8</w:t>
      </w:r>
      <w:r w:rsidR="003366BF">
        <w:rPr>
          <w:noProof/>
        </w:rPr>
        <w:fldChar w:fldCharType="end"/>
      </w:r>
      <w:r w:rsidRPr="00FC02FE">
        <w:rPr>
          <w:b w:val="0"/>
        </w:rPr>
        <w:tab/>
      </w:r>
      <w:r>
        <w:rPr>
          <w:b w:val="0"/>
        </w:rPr>
        <w:t>Das Ergebnis der Anfrage</w:t>
      </w:r>
      <w:bookmarkEnd w:id="173"/>
    </w:p>
    <w:p w14:paraId="18637B78" w14:textId="77777777" w:rsidR="009B087E" w:rsidRDefault="009B087E" w:rsidP="00C63EB3"/>
    <w:p w14:paraId="3B846A6F" w14:textId="77777777" w:rsidR="00C63EB3" w:rsidRDefault="00C63EB3" w:rsidP="00C63EB3">
      <w:r>
        <w:lastRenderedPageBreak/>
        <w:t>Der Nutzer hat im Anschluss die Möglichkeit</w:t>
      </w:r>
      <w:r w:rsidR="00171813">
        <w:t>,</w:t>
      </w:r>
      <w:r>
        <w:t xml:space="preserve"> entweder durch einfaches Tippen einen neuen Durchlauf der Applikation zu starten oder aber die App durch vertikales Stre</w:t>
      </w:r>
      <w:r>
        <w:t>i</w:t>
      </w:r>
      <w:r>
        <w:t xml:space="preserve">chen zu beenden und so zum Hauptbildschirm der AR-Brille </w:t>
      </w:r>
      <w:proofErr w:type="spellStart"/>
      <w:r>
        <w:t>zurückzugelangen</w:t>
      </w:r>
      <w:proofErr w:type="spellEnd"/>
      <w:r>
        <w:t>.</w:t>
      </w:r>
    </w:p>
    <w:p w14:paraId="61F3F4DF" w14:textId="77777777" w:rsidR="00C63EB3" w:rsidRDefault="00C63EB3" w:rsidP="00C63EB3">
      <w:r>
        <w:rPr>
          <w:noProof/>
        </w:rPr>
        <w:drawing>
          <wp:inline distT="0" distB="0" distL="0" distR="0" wp14:anchorId="72124C56" wp14:editId="43076DB0">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705F2F7" w14:textId="77777777" w:rsidR="00C63EB3" w:rsidRDefault="00C63EB3" w:rsidP="00C63EB3">
      <w:pPr>
        <w:pStyle w:val="Beschriftung"/>
        <w:rPr>
          <w:b w:val="0"/>
        </w:rPr>
      </w:pPr>
      <w:bookmarkStart w:id="174" w:name="_Toc283288987"/>
      <w:r w:rsidRPr="00C33FAB">
        <w:t xml:space="preserve">Abb. </w:t>
      </w:r>
      <w:r w:rsidR="003366BF">
        <w:fldChar w:fldCharType="begin"/>
      </w:r>
      <w:r w:rsidR="00B44C3B">
        <w:instrText xml:space="preserve"> STYLEREF 1 \s </w:instrText>
      </w:r>
      <w:r w:rsidR="003366BF">
        <w:fldChar w:fldCharType="separate"/>
      </w:r>
      <w:r w:rsidR="000F4CC7">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0F4CC7">
        <w:rPr>
          <w:noProof/>
        </w:rPr>
        <w:t>9</w:t>
      </w:r>
      <w:r w:rsidR="003366BF">
        <w:rPr>
          <w:noProof/>
        </w:rPr>
        <w:fldChar w:fldCharType="end"/>
      </w:r>
      <w:r w:rsidRPr="00FC02FE">
        <w:rPr>
          <w:b w:val="0"/>
        </w:rPr>
        <w:tab/>
      </w:r>
      <w:r>
        <w:rPr>
          <w:b w:val="0"/>
        </w:rPr>
        <w:t>Das negative Ergebnis einer anderen Anfrage</w:t>
      </w:r>
      <w:bookmarkEnd w:id="174"/>
    </w:p>
    <w:p w14:paraId="6A46D368" w14:textId="77777777" w:rsidR="00C63EB3" w:rsidRPr="00B80B0F" w:rsidRDefault="00C63EB3" w:rsidP="00C63EB3"/>
    <w:p w14:paraId="3A292947" w14:textId="77777777" w:rsidR="00C63EB3" w:rsidRDefault="00C63EB3" w:rsidP="00C63EB3">
      <w:pPr>
        <w:pStyle w:val="berschrift1"/>
      </w:pPr>
      <w:bookmarkStart w:id="175" w:name="_Toc283288966"/>
      <w:r w:rsidRPr="003C7E2E">
        <w:lastRenderedPageBreak/>
        <w:t>Fazit und Ausblick</w:t>
      </w:r>
      <w:bookmarkEnd w:id="175"/>
    </w:p>
    <w:p w14:paraId="5821633B" w14:textId="77777777"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übereinanderzulegen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13E8B17E" w14:textId="77777777"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 xml:space="preserve">lisierten Algorithmen ist es möglich, Objekte in Fotos und somit </w:t>
      </w:r>
      <w:ins w:id="176" w:author="Uli" w:date="2015-01-20T08:22:00Z">
        <w:r w:rsidR="007F1509">
          <w:t xml:space="preserve">in </w:t>
        </w:r>
      </w:ins>
      <w:r w:rsidR="009A22D9">
        <w:t>der den Nutzer u</w:t>
      </w:r>
      <w:r w:rsidR="009A22D9">
        <w:t>m</w:t>
      </w:r>
      <w:r w:rsidR="009A22D9">
        <w:t xml:space="preserve">gebenden Realität wiederzuerkennen und diese mit Informationen zu verknüpfen. So </w:t>
      </w:r>
      <w:r w:rsidR="00D94ACB">
        <w:t xml:space="preserve">können </w:t>
      </w:r>
      <w:r w:rsidR="009A22D9">
        <w:t>auf dieser Basis weitergehende Information</w:t>
      </w:r>
      <w:r w:rsidR="0027408A">
        <w:t>en</w:t>
      </w:r>
      <w:r w:rsidR="009A22D9">
        <w:t xml:space="preserve"> hinterlegt oder bspw. anschli</w:t>
      </w:r>
      <w:r w:rsidR="009A22D9">
        <w:t>e</w:t>
      </w:r>
      <w:r w:rsidR="009A22D9">
        <w:t>ßende Arbeitsschritte eingeleitet werden.</w:t>
      </w:r>
    </w:p>
    <w:p w14:paraId="60EDE731"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21CB3A63" w14:textId="77777777" w:rsidR="00D94ACB" w:rsidRDefault="00D94ACB" w:rsidP="00C63EB3">
      <w:pPr>
        <w:pStyle w:val="BasicText"/>
      </w:pPr>
      <w:r>
        <w:t>Damit ist ein Beitrag geleistet worden</w:t>
      </w:r>
      <w:r w:rsidR="006C2652">
        <w:t>,</w:t>
      </w:r>
      <w:r>
        <w:t xml:space="preserve"> </w:t>
      </w:r>
      <w:r w:rsidR="00710980">
        <w:t>um im Rahmen des GLASSROOM Projekts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0C8BBDE9" w14:textId="77777777" w:rsidR="006C2652"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 xml:space="preserve">rungen insbesondere mit Blick auf die Wahl des </w:t>
      </w:r>
      <w:proofErr w:type="spellStart"/>
      <w:r>
        <w:t>Matching</w:t>
      </w:r>
      <w:proofErr w:type="spellEnd"/>
      <w:r w:rsidR="00793B05">
        <w:t>-</w:t>
      </w:r>
      <w:r>
        <w:t xml:space="preserve"> und Analysevorgangs den</w:t>
      </w:r>
      <w:r>
        <w:t>k</w:t>
      </w:r>
      <w:r>
        <w:t xml:space="preserve">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801543B" w14:textId="77777777" w:rsidR="00FE1AB3" w:rsidRDefault="00FA78E0" w:rsidP="0014252A">
      <w:ins w:id="177" w:author="Uli" w:date="2015-01-20T08:24:00Z">
        <w:r>
          <w:lastRenderedPageBreak/>
          <w:t xml:space="preserve">Dabei </w:t>
        </w:r>
      </w:ins>
      <w:r w:rsidR="00FE1AB3">
        <w:t>wären vor allem eine Erweiterung des Match- und Suchprozesses durch neue T</w:t>
      </w:r>
      <w:r w:rsidR="004A56F5">
        <w:t>echnologien</w:t>
      </w:r>
      <w:r w:rsidR="00FE1AB3">
        <w:t xml:space="preserve">, </w:t>
      </w:r>
      <w:r w:rsidR="00E23C9E">
        <w:t xml:space="preserve">eine </w:t>
      </w:r>
      <w:r w:rsidR="00FE1AB3">
        <w:t xml:space="preserve">Vorauswahl durch den genannten </w:t>
      </w:r>
      <w:proofErr w:type="spellStart"/>
      <w:r w:rsidR="00FE1AB3">
        <w:t>BoF</w:t>
      </w:r>
      <w:proofErr w:type="spellEnd"/>
      <w:r w:rsidR="00FE1AB3">
        <w:t>-Ansatz oder sogar ein Ei</w:t>
      </w:r>
      <w:r w:rsidR="00FE1AB3">
        <w:t>n</w:t>
      </w:r>
      <w:r w:rsidR="00FE1AB3">
        <w:t>binden und Abgleichen über 3D-Modelle denkbar.</w:t>
      </w:r>
    </w:p>
    <w:p w14:paraId="16094B4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7D9AAA14" w14:textId="77777777" w:rsidR="00C63EB3" w:rsidRPr="00E241AE" w:rsidRDefault="00C63EB3" w:rsidP="00C63EB3">
      <w:pPr>
        <w:pStyle w:val="berschrift1"/>
        <w:numPr>
          <w:ilvl w:val="0"/>
          <w:numId w:val="0"/>
        </w:numPr>
        <w:rPr>
          <w:lang w:val="en-US"/>
        </w:rPr>
      </w:pPr>
      <w:bookmarkStart w:id="178" w:name="Literaturverzeichnis"/>
      <w:bookmarkStart w:id="179" w:name="_Toc70927232"/>
      <w:bookmarkStart w:id="180" w:name="_Toc283288967"/>
      <w:proofErr w:type="spellStart"/>
      <w:r w:rsidRPr="00E241AE">
        <w:rPr>
          <w:lang w:val="en-US"/>
        </w:rPr>
        <w:lastRenderedPageBreak/>
        <w:t>Literaturverzeichnis</w:t>
      </w:r>
      <w:bookmarkEnd w:id="178"/>
      <w:bookmarkEnd w:id="179"/>
      <w:bookmarkEnd w:id="180"/>
      <w:proofErr w:type="spellEnd"/>
    </w:p>
    <w:bookmarkStart w:id="181" w:name="_Toc70927233"/>
    <w:p w14:paraId="317BAAB1" w14:textId="77777777" w:rsidR="00B300C0" w:rsidRPr="00B300C0" w:rsidRDefault="003366BF" w:rsidP="00A5794C">
      <w:pPr>
        <w:pStyle w:val="StandardWeb"/>
        <w:ind w:left="480" w:hanging="480"/>
        <w:jc w:val="left"/>
        <w:divId w:val="1501965280"/>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B300C0" w:rsidRPr="00DC7F5A">
        <w:rPr>
          <w:noProof/>
          <w:lang w:val="en-US"/>
        </w:rPr>
        <w:t xml:space="preserve">Abowd, Gregory D.; Dey, Anind K.; Brown, Peter J.; Davies, Nigel; Smith, Mark; Steggles, Pete (1999) Towards a better understanding of context and context-awareness. </w:t>
      </w:r>
      <w:r w:rsidR="00B300C0" w:rsidRPr="00B300C0">
        <w:rPr>
          <w:noProof/>
        </w:rPr>
        <w:t>In Gellersen, Hans-W. (Hrsg) Handheld and ubiquitous computing. Berlin, Heidelberg, Springer Berlin Heidelberg, 304–307.</w:t>
      </w:r>
    </w:p>
    <w:p w14:paraId="705011A7" w14:textId="77777777" w:rsidR="00B300C0" w:rsidRPr="00DC7F5A" w:rsidRDefault="00B300C0" w:rsidP="00A5794C">
      <w:pPr>
        <w:pStyle w:val="StandardWeb"/>
        <w:ind w:left="480" w:hanging="480"/>
        <w:jc w:val="left"/>
        <w:divId w:val="1501965280"/>
        <w:rPr>
          <w:noProof/>
          <w:lang w:val="en-US"/>
        </w:rPr>
      </w:pPr>
      <w:r w:rsidRPr="00DC7F5A">
        <w:rPr>
          <w:noProof/>
          <w:lang w:val="en-US"/>
        </w:rPr>
        <w:t>Alahi, Alexandre; Ortiz, Raphael; Vandergheynst, Pierre (2012) FREAK: Fast Retina Keypoint. 2012 IEEE Conference on Computer Vision and Pattern Recognition. IEEE, 510–517.</w:t>
      </w:r>
    </w:p>
    <w:p w14:paraId="4AC22D34" w14:textId="77777777" w:rsidR="00B300C0" w:rsidRPr="00DC7F5A" w:rsidRDefault="00B300C0" w:rsidP="00A5794C">
      <w:pPr>
        <w:pStyle w:val="StandardWeb"/>
        <w:ind w:left="480" w:hanging="480"/>
        <w:jc w:val="left"/>
        <w:divId w:val="1501965280"/>
        <w:rPr>
          <w:noProof/>
          <w:lang w:val="en-US"/>
        </w:rPr>
      </w:pPr>
      <w:r w:rsidRPr="00DC7F5A">
        <w:rPr>
          <w:noProof/>
          <w:lang w:val="en-US"/>
        </w:rPr>
        <w:t>Ashford, Robin (2010) QR codes and academic libraries. College &amp; Research Libraries News, 71 (10):526–530.</w:t>
      </w:r>
    </w:p>
    <w:p w14:paraId="164CEF59" w14:textId="77777777" w:rsidR="00B300C0" w:rsidRPr="00DC7F5A" w:rsidRDefault="00B300C0" w:rsidP="00A5794C">
      <w:pPr>
        <w:pStyle w:val="StandardWeb"/>
        <w:ind w:left="480" w:hanging="480"/>
        <w:jc w:val="left"/>
        <w:divId w:val="1501965280"/>
        <w:rPr>
          <w:noProof/>
          <w:lang w:val="en-US"/>
        </w:rPr>
      </w:pPr>
      <w:r w:rsidRPr="00DC7F5A">
        <w:rPr>
          <w:noProof/>
          <w:lang w:val="en-US"/>
        </w:rPr>
        <w:t>Azuma, Ronald T. (1997) A Survey of Augmented Reality. Presence: Teleoperators and Virtual Environments, 6 (4):355–385.</w:t>
      </w:r>
    </w:p>
    <w:p w14:paraId="2086D970" w14:textId="77777777" w:rsidR="00B300C0" w:rsidRPr="00DC7F5A" w:rsidRDefault="00B300C0" w:rsidP="00A5794C">
      <w:pPr>
        <w:pStyle w:val="StandardWeb"/>
        <w:ind w:left="480" w:hanging="480"/>
        <w:jc w:val="left"/>
        <w:divId w:val="1501965280"/>
        <w:rPr>
          <w:noProof/>
          <w:lang w:val="en-US"/>
        </w:rPr>
      </w:pPr>
      <w:r w:rsidRPr="00DC7F5A">
        <w:rPr>
          <w:noProof/>
          <w:lang w:val="en-US"/>
        </w:rPr>
        <w:t>Baggio, Daniel Léllis; Escrivá, David Millán; Emami, Shervin; Ievgen, Khvedchenia; Mahmodd, Naureen; Saragih, Jason; Shilkrot, Roy (2012) Mastering OpenCV with practical computer vision projects. Birmingham, Packt Publishing Ltd.</w:t>
      </w:r>
    </w:p>
    <w:p w14:paraId="705068B0" w14:textId="77777777" w:rsidR="00B300C0" w:rsidRPr="00DC7F5A" w:rsidRDefault="00B300C0" w:rsidP="00A5794C">
      <w:pPr>
        <w:pStyle w:val="StandardWeb"/>
        <w:ind w:left="480" w:hanging="480"/>
        <w:jc w:val="left"/>
        <w:divId w:val="1501965280"/>
        <w:rPr>
          <w:noProof/>
          <w:lang w:val="en-US"/>
        </w:rPr>
      </w:pPr>
      <w:r w:rsidRPr="00DC7F5A">
        <w:rPr>
          <w:noProof/>
          <w:lang w:val="en-US"/>
        </w:rPr>
        <w:t>Baldauf, Matthias; Dustdar, Schahram; Rosenberg, Florian (2007) A survey on context-aware systems. International Journal of Ad Hoc and Ubiquitous Computing, 2 (4):263–277.</w:t>
      </w:r>
    </w:p>
    <w:p w14:paraId="57CD2152" w14:textId="77777777" w:rsidR="00B300C0" w:rsidRPr="00DC7F5A" w:rsidRDefault="00B300C0" w:rsidP="00A5794C">
      <w:pPr>
        <w:pStyle w:val="StandardWeb"/>
        <w:ind w:left="480" w:hanging="480"/>
        <w:jc w:val="left"/>
        <w:divId w:val="1501965280"/>
        <w:rPr>
          <w:noProof/>
          <w:lang w:val="en-US"/>
        </w:rPr>
      </w:pPr>
      <w:r w:rsidRPr="00DC7F5A">
        <w:rPr>
          <w:noProof/>
          <w:lang w:val="en-US"/>
        </w:rPr>
        <w:t>Baumgart, Bruce Guenther (1974) Geometric Modeling for Computer Vision. Stanford University, 136.</w:t>
      </w:r>
    </w:p>
    <w:p w14:paraId="73842A84" w14:textId="77777777" w:rsidR="00B300C0" w:rsidRPr="00DC7F5A" w:rsidRDefault="00B300C0" w:rsidP="00A5794C">
      <w:pPr>
        <w:pStyle w:val="StandardWeb"/>
        <w:ind w:left="480" w:hanging="480"/>
        <w:jc w:val="left"/>
        <w:divId w:val="1501965280"/>
        <w:rPr>
          <w:noProof/>
          <w:lang w:val="en-US"/>
        </w:rPr>
      </w:pPr>
      <w:r w:rsidRPr="00DC7F5A">
        <w:rPr>
          <w:noProof/>
          <w:lang w:val="en-US"/>
        </w:rPr>
        <w:t>Bay, Herbert; Ess, Andreas; Tuytelaars, Tinne; Gool, Luc Van (2008) Speeded-Up Robust Features (SURF). Computer Vision and Image Understanding, 110 (3):346–359.</w:t>
      </w:r>
    </w:p>
    <w:p w14:paraId="30600117" w14:textId="77777777" w:rsidR="00B300C0" w:rsidRPr="00DC7F5A" w:rsidRDefault="00B300C0" w:rsidP="00A5794C">
      <w:pPr>
        <w:pStyle w:val="StandardWeb"/>
        <w:ind w:left="480" w:hanging="480"/>
        <w:jc w:val="left"/>
        <w:divId w:val="1501965280"/>
        <w:rPr>
          <w:noProof/>
          <w:lang w:val="en-US"/>
        </w:rPr>
      </w:pPr>
      <w:r w:rsidRPr="00DC7F5A">
        <w:rPr>
          <w:noProof/>
          <w:lang w:val="en-US"/>
        </w:rPr>
        <w:t>Bellavista, Paolo; Corradi, Antonio; Fanelli, Mario; Foschini, Luca (2012) A survey of context data distribution for mobile ubiquitous systems. ACM Computing Surveys (CSUR), 44 (4):24.</w:t>
      </w:r>
    </w:p>
    <w:p w14:paraId="6E16A200" w14:textId="77777777" w:rsidR="00B300C0" w:rsidRPr="00DC7F5A" w:rsidRDefault="00B300C0" w:rsidP="00A5794C">
      <w:pPr>
        <w:pStyle w:val="StandardWeb"/>
        <w:ind w:left="480" w:hanging="480"/>
        <w:jc w:val="left"/>
        <w:divId w:val="1501965280"/>
        <w:rPr>
          <w:noProof/>
          <w:lang w:val="en-US"/>
        </w:rPr>
      </w:pPr>
      <w:r w:rsidRPr="00DC7F5A">
        <w:rPr>
          <w:noProof/>
          <w:lang w:val="en-US"/>
        </w:rPr>
        <w:t>Bilton, Nick (2012) Google to Sell Heads-Up Display Glasses by Year’s End. http://bits.blogs.nytimes.com/2012/02/21/google-to-sell-terminator-style-glasses-by-years-end/?ref=technology, abgerufen am 20.11.2014.</w:t>
      </w:r>
    </w:p>
    <w:p w14:paraId="7551C140" w14:textId="77777777" w:rsidR="00B300C0" w:rsidRPr="00DC7F5A" w:rsidRDefault="00B300C0" w:rsidP="00A5794C">
      <w:pPr>
        <w:pStyle w:val="StandardWeb"/>
        <w:ind w:left="480" w:hanging="480"/>
        <w:jc w:val="left"/>
        <w:divId w:val="1501965280"/>
        <w:rPr>
          <w:noProof/>
          <w:lang w:val="en-US"/>
        </w:rPr>
      </w:pPr>
      <w:r w:rsidRPr="00DC7F5A">
        <w:rPr>
          <w:noProof/>
          <w:lang w:val="en-US"/>
        </w:rPr>
        <w:lastRenderedPageBreak/>
        <w:t>Bradski, Gary; Kaehler, Adrian (2008) Learning OpenCV Computer Vision with the OpenCV Library. 1. Auflage, Sebastopol, CA, O’Reilly, Inc.</w:t>
      </w:r>
    </w:p>
    <w:p w14:paraId="5C6F99C7" w14:textId="77777777" w:rsidR="00B300C0" w:rsidRPr="00DC7F5A" w:rsidRDefault="00B300C0" w:rsidP="00A5794C">
      <w:pPr>
        <w:pStyle w:val="StandardWeb"/>
        <w:ind w:left="480" w:hanging="480"/>
        <w:jc w:val="left"/>
        <w:divId w:val="1501965280"/>
        <w:rPr>
          <w:noProof/>
          <w:lang w:val="en-US"/>
        </w:rPr>
      </w:pPr>
      <w:r w:rsidRPr="00DC7F5A">
        <w:rPr>
          <w:noProof/>
          <w:lang w:val="en-US"/>
        </w:rPr>
        <w:t>Canny, John (1986) A Computational Approach to Edge Detection. IEEE Transactions on Pattern Analysis and Machine Intelligence, PAMI-8 (6):679–698.</w:t>
      </w:r>
    </w:p>
    <w:p w14:paraId="406B45ED" w14:textId="77777777" w:rsidR="00B300C0" w:rsidRPr="00DC7F5A" w:rsidRDefault="00B300C0" w:rsidP="00A5794C">
      <w:pPr>
        <w:pStyle w:val="StandardWeb"/>
        <w:ind w:left="480" w:hanging="480"/>
        <w:jc w:val="left"/>
        <w:divId w:val="1501965280"/>
        <w:rPr>
          <w:noProof/>
          <w:lang w:val="en-US"/>
        </w:rPr>
      </w:pPr>
      <w:r w:rsidRPr="00DC7F5A">
        <w:rPr>
          <w:noProof/>
          <w:lang w:val="en-US"/>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E667EBE" w14:textId="77777777" w:rsidR="00B300C0" w:rsidRPr="00DC7F5A" w:rsidRDefault="00B300C0" w:rsidP="00A5794C">
      <w:pPr>
        <w:pStyle w:val="StandardWeb"/>
        <w:ind w:left="480" w:hanging="480"/>
        <w:jc w:val="left"/>
        <w:divId w:val="1501965280"/>
        <w:rPr>
          <w:noProof/>
          <w:lang w:val="en-US"/>
        </w:rPr>
      </w:pPr>
      <w:r w:rsidRPr="00DC7F5A">
        <w:rPr>
          <w:noProof/>
          <w:lang w:val="en-US"/>
        </w:rPr>
        <w:t>Chen, Harry L. (2004) An intelligent broker architecture for pervasive context-aware systems. University of Maryland, 129.</w:t>
      </w:r>
    </w:p>
    <w:p w14:paraId="6D194392" w14:textId="77777777" w:rsidR="00B300C0" w:rsidRPr="00DC7F5A" w:rsidRDefault="00B300C0" w:rsidP="00A5794C">
      <w:pPr>
        <w:pStyle w:val="StandardWeb"/>
        <w:ind w:left="480" w:hanging="480"/>
        <w:jc w:val="left"/>
        <w:divId w:val="1501965280"/>
        <w:rPr>
          <w:noProof/>
          <w:lang w:val="en-US"/>
        </w:rPr>
      </w:pPr>
      <w:r w:rsidRPr="00DC7F5A">
        <w:rPr>
          <w:noProof/>
          <w:lang w:val="en-US"/>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7D421E50" w14:textId="77777777" w:rsidR="00B300C0" w:rsidRPr="00B300C0" w:rsidRDefault="00B300C0" w:rsidP="00A5794C">
      <w:pPr>
        <w:pStyle w:val="StandardWeb"/>
        <w:ind w:left="480" w:hanging="480"/>
        <w:jc w:val="left"/>
        <w:divId w:val="1501965280"/>
        <w:rPr>
          <w:noProof/>
        </w:rPr>
      </w:pPr>
      <w:r w:rsidRPr="00DC7F5A">
        <w:rPr>
          <w:noProof/>
          <w:lang w:val="en-US"/>
        </w:rPr>
        <w:t xml:space="preserve">Cipolla, Thomas M; Lake, Ballston; Mundy, Joseph L (1982) Optical Character Recognition. </w:t>
      </w:r>
      <w:r w:rsidRPr="00B300C0">
        <w:rPr>
          <w:noProof/>
        </w:rPr>
        <w:t>United States, 13.</w:t>
      </w:r>
    </w:p>
    <w:p w14:paraId="6C91E104" w14:textId="77777777" w:rsidR="00B300C0" w:rsidRPr="00B300C0" w:rsidRDefault="00B300C0" w:rsidP="00A5794C">
      <w:pPr>
        <w:pStyle w:val="StandardWeb"/>
        <w:ind w:left="480" w:hanging="480"/>
        <w:jc w:val="left"/>
        <w:divId w:val="1501965280"/>
        <w:rPr>
          <w:noProof/>
        </w:rPr>
      </w:pPr>
      <w:r w:rsidRPr="00B300C0">
        <w:rPr>
          <w:noProof/>
        </w:rPr>
        <w:t>DENSO WAVE (2014) QRcode.com. http://www.qrcode.com/en/index.html, abgerufen am 16.10.2014.</w:t>
      </w:r>
    </w:p>
    <w:p w14:paraId="33723D55" w14:textId="77777777" w:rsidR="00B300C0" w:rsidRPr="00DC7F5A" w:rsidRDefault="00B300C0" w:rsidP="00A5794C">
      <w:pPr>
        <w:pStyle w:val="StandardWeb"/>
        <w:ind w:left="480" w:hanging="480"/>
        <w:jc w:val="left"/>
        <w:divId w:val="1501965280"/>
        <w:rPr>
          <w:noProof/>
          <w:lang w:val="en-US"/>
        </w:rPr>
      </w:pPr>
      <w:r w:rsidRPr="00DC7F5A">
        <w:rPr>
          <w:noProof/>
          <w:lang w:val="en-US"/>
        </w:rPr>
        <w:t>Dey, Anind K. (2001) Understanding and Using Context. Personal and Ubiquitous Computing, 5 (1):4–7.</w:t>
      </w:r>
    </w:p>
    <w:p w14:paraId="40A7A87E" w14:textId="77777777" w:rsidR="00B300C0" w:rsidRPr="00DC7F5A" w:rsidRDefault="00B300C0" w:rsidP="00A5794C">
      <w:pPr>
        <w:pStyle w:val="StandardWeb"/>
        <w:ind w:left="480" w:hanging="480"/>
        <w:jc w:val="left"/>
        <w:divId w:val="1501965280"/>
        <w:rPr>
          <w:noProof/>
          <w:lang w:val="en-US"/>
        </w:rPr>
      </w:pPr>
      <w:r w:rsidRPr="00DC7F5A">
        <w:rPr>
          <w:noProof/>
          <w:lang w:val="en-US"/>
        </w:rPr>
        <w:t>Dey, Anind K.; Salber, Daniel; Abowd, Gregory D.; Futakawa, Masayu (1999) The Conference Assistant: combining context-awareness with wearable computing. Digest of Papers. Third International Symposium on Wearable Computers. IEEE Comput. Soc, 21–28.</w:t>
      </w:r>
    </w:p>
    <w:p w14:paraId="7AF7AF9A" w14:textId="77777777" w:rsidR="00B300C0" w:rsidRPr="00DC7F5A" w:rsidRDefault="00B300C0" w:rsidP="00A5794C">
      <w:pPr>
        <w:pStyle w:val="StandardWeb"/>
        <w:ind w:left="480" w:hanging="480"/>
        <w:jc w:val="left"/>
        <w:divId w:val="1501965280"/>
        <w:rPr>
          <w:noProof/>
          <w:lang w:val="en-US"/>
        </w:rPr>
      </w:pPr>
      <w:r w:rsidRPr="00DC7F5A">
        <w:rPr>
          <w:noProof/>
          <w:lang w:val="en-US"/>
        </w:rPr>
        <w:t>Djuknic, GM; Richton, RE (2001) Geolocation and assisted GPS. Computer, 34 (3):123–125.</w:t>
      </w:r>
    </w:p>
    <w:p w14:paraId="0B18B23E" w14:textId="77777777" w:rsidR="00B300C0" w:rsidRPr="00DC7F5A" w:rsidRDefault="00B300C0" w:rsidP="00A5794C">
      <w:pPr>
        <w:pStyle w:val="StandardWeb"/>
        <w:ind w:left="480" w:hanging="480"/>
        <w:jc w:val="left"/>
        <w:divId w:val="1501965280"/>
        <w:rPr>
          <w:noProof/>
          <w:lang w:val="en-US"/>
        </w:rPr>
      </w:pPr>
      <w:r w:rsidRPr="00DC7F5A">
        <w:rPr>
          <w:noProof/>
          <w:lang w:val="en-US"/>
        </w:rPr>
        <w:t>Eclipse Foundation (2014) Chapter 1. Introducing Jetty. http://www.eclipse.org/jetty/documentation/current/introduction.html#what-is-jetty, abgerufen am 12.12.2014.</w:t>
      </w:r>
    </w:p>
    <w:p w14:paraId="4D7A9B69" w14:textId="77777777" w:rsidR="00B300C0" w:rsidRPr="00DC7F5A" w:rsidRDefault="00B300C0" w:rsidP="00A5794C">
      <w:pPr>
        <w:pStyle w:val="StandardWeb"/>
        <w:ind w:left="480" w:hanging="480"/>
        <w:jc w:val="left"/>
        <w:divId w:val="1501965280"/>
        <w:rPr>
          <w:noProof/>
          <w:lang w:val="en-US"/>
        </w:rPr>
      </w:pPr>
      <w:r w:rsidRPr="00DC7F5A">
        <w:rPr>
          <w:noProof/>
          <w:lang w:val="en-US"/>
        </w:rPr>
        <w:lastRenderedPageBreak/>
        <w:t>Feng, Steve; Caire, Romain; Cortazar, Bingen; Turan, Mehmet; Wong, Andrew; Ozcan, Aydogan (2014) Immunochromatographic diagnostic test analysis using Google Glass. ACS nano, 8 (3):3069–3079.</w:t>
      </w:r>
    </w:p>
    <w:p w14:paraId="73A8EF65" w14:textId="77777777" w:rsidR="00B300C0" w:rsidRPr="00DC7F5A" w:rsidRDefault="00B300C0" w:rsidP="00A5794C">
      <w:pPr>
        <w:pStyle w:val="StandardWeb"/>
        <w:ind w:left="480" w:hanging="480"/>
        <w:jc w:val="left"/>
        <w:divId w:val="1501965280"/>
        <w:rPr>
          <w:noProof/>
          <w:lang w:val="en-US"/>
        </w:rPr>
      </w:pPr>
      <w:r w:rsidRPr="00DC7F5A">
        <w:rPr>
          <w:noProof/>
          <w:lang w:val="en-US"/>
        </w:rPr>
        <w:t>Fielding, Roy Thomas (2000) Architectural Styles and the Design of Network-based Software Architectures. University of California, Irvine, 162.</w:t>
      </w:r>
    </w:p>
    <w:p w14:paraId="32F4F73E" w14:textId="77777777" w:rsidR="00B300C0" w:rsidRPr="00DC7F5A" w:rsidRDefault="00B300C0" w:rsidP="00A5794C">
      <w:pPr>
        <w:pStyle w:val="StandardWeb"/>
        <w:ind w:left="480" w:hanging="480"/>
        <w:jc w:val="left"/>
        <w:divId w:val="1501965280"/>
        <w:rPr>
          <w:noProof/>
          <w:lang w:val="en-US"/>
        </w:rPr>
      </w:pPr>
      <w:r w:rsidRPr="00DC7F5A">
        <w:rPr>
          <w:noProof/>
          <w:lang w:val="en-US"/>
        </w:rPr>
        <w:t>Gao, Huiji; Tang, Jiliang; Liu, Huan (2012) Exploring Social-Historical Ties on Location-Based Social Networks. ICWSM. 114–121.</w:t>
      </w:r>
    </w:p>
    <w:p w14:paraId="7ABDE19B" w14:textId="77777777" w:rsidR="00B300C0" w:rsidRPr="00DC7F5A" w:rsidRDefault="00B300C0" w:rsidP="00A5794C">
      <w:pPr>
        <w:pStyle w:val="StandardWeb"/>
        <w:ind w:left="480" w:hanging="480"/>
        <w:jc w:val="left"/>
        <w:divId w:val="1501965280"/>
        <w:rPr>
          <w:noProof/>
          <w:lang w:val="en-US"/>
        </w:rPr>
      </w:pPr>
      <w:r w:rsidRPr="00DC7F5A">
        <w:rPr>
          <w:noProof/>
          <w:lang w:val="en-US"/>
        </w:rPr>
        <w:t>Google (2012) Google I/O 2012. https://developers.google.com/events/io/2012/, abgerufen am 07.12.2014.</w:t>
      </w:r>
    </w:p>
    <w:p w14:paraId="61850093" w14:textId="77777777" w:rsidR="00B300C0" w:rsidRPr="00DC7F5A" w:rsidRDefault="00B300C0" w:rsidP="00A5794C">
      <w:pPr>
        <w:pStyle w:val="StandardWeb"/>
        <w:ind w:left="480" w:hanging="480"/>
        <w:jc w:val="left"/>
        <w:divId w:val="1501965280"/>
        <w:rPr>
          <w:noProof/>
          <w:lang w:val="en-US"/>
        </w:rPr>
      </w:pPr>
      <w:r w:rsidRPr="00DC7F5A">
        <w:rPr>
          <w:noProof/>
          <w:lang w:val="en-US"/>
        </w:rPr>
        <w:t>Google (2014a) The Glass Explorer Programm. http://www.google.com/glass/start/, abgerufen am 29.12.2014.</w:t>
      </w:r>
    </w:p>
    <w:p w14:paraId="4673FE9D" w14:textId="77777777" w:rsidR="00B300C0" w:rsidRPr="00B300C0" w:rsidRDefault="00B300C0" w:rsidP="00A5794C">
      <w:pPr>
        <w:pStyle w:val="StandardWeb"/>
        <w:ind w:left="480" w:hanging="480"/>
        <w:jc w:val="left"/>
        <w:divId w:val="1501965280"/>
        <w:rPr>
          <w:noProof/>
        </w:rPr>
      </w:pPr>
      <w:r w:rsidRPr="00B300C0">
        <w:rPr>
          <w:noProof/>
        </w:rPr>
        <w:t>Google (2014b) Tech specs. https://support.google.com/glass/answer/3064128?hl=de, abgerufen am 26.11.2014.</w:t>
      </w:r>
    </w:p>
    <w:p w14:paraId="6AFBA67F" w14:textId="77777777" w:rsidR="00B300C0" w:rsidRPr="00B300C0" w:rsidRDefault="00B300C0" w:rsidP="00A5794C">
      <w:pPr>
        <w:pStyle w:val="StandardWeb"/>
        <w:ind w:left="480" w:hanging="480"/>
        <w:jc w:val="left"/>
        <w:divId w:val="1501965280"/>
        <w:rPr>
          <w:noProof/>
        </w:rPr>
      </w:pPr>
      <w:r w:rsidRPr="00B300C0">
        <w:rPr>
          <w:noProof/>
        </w:rPr>
        <w:t>Google (2014c) Android Lollipop. https://developer.android.com/about/versions/lollipop.html, abgerufen am 29.12.2014.</w:t>
      </w:r>
    </w:p>
    <w:p w14:paraId="532F51B1" w14:textId="77777777" w:rsidR="00B300C0" w:rsidRPr="00B300C0" w:rsidRDefault="00B300C0" w:rsidP="00A5794C">
      <w:pPr>
        <w:pStyle w:val="StandardWeb"/>
        <w:ind w:left="480" w:hanging="480"/>
        <w:jc w:val="left"/>
        <w:divId w:val="1501965280"/>
        <w:rPr>
          <w:noProof/>
        </w:rPr>
      </w:pPr>
      <w:r w:rsidRPr="00B300C0">
        <w:rPr>
          <w:noProof/>
        </w:rPr>
        <w:t>Google (2014d) Glass Platform Release Notes. https://developers.google.com/glass/release-notes, abgerufen am 02.12.2014.</w:t>
      </w:r>
    </w:p>
    <w:p w14:paraId="595DE15F" w14:textId="77777777" w:rsidR="00B300C0" w:rsidRPr="00B300C0" w:rsidRDefault="00B300C0" w:rsidP="00A5794C">
      <w:pPr>
        <w:pStyle w:val="StandardWeb"/>
        <w:ind w:left="480" w:hanging="480"/>
        <w:jc w:val="left"/>
        <w:divId w:val="1501965280"/>
        <w:rPr>
          <w:noProof/>
        </w:rPr>
      </w:pPr>
      <w:r w:rsidRPr="00B300C0">
        <w:rPr>
          <w:noProof/>
        </w:rPr>
        <w:t>Google (2014e) Configuring Gradle Builds. https://developer.android.com/tools/building/configuring-gradle.html, abgerufen am 09.01.2015.</w:t>
      </w:r>
    </w:p>
    <w:p w14:paraId="019BCCD6" w14:textId="77777777" w:rsidR="00B300C0" w:rsidRPr="00DC7F5A" w:rsidRDefault="00B300C0" w:rsidP="00A5794C">
      <w:pPr>
        <w:pStyle w:val="StandardWeb"/>
        <w:ind w:left="480" w:hanging="480"/>
        <w:jc w:val="left"/>
        <w:divId w:val="1501965280"/>
        <w:rPr>
          <w:noProof/>
          <w:lang w:val="en-US"/>
        </w:rPr>
      </w:pPr>
      <w:r w:rsidRPr="00DC7F5A">
        <w:rPr>
          <w:noProof/>
          <w:lang w:val="en-US"/>
        </w:rPr>
        <w:t>Huang, Zhanpeng; Hui, Pan; Peylo, Christoph; Chatzopoulos, Dimitris (2013) Mobile augmented reality survey: a bottom-up approach. Arxiv.Org. 35.</w:t>
      </w:r>
    </w:p>
    <w:p w14:paraId="510DE09E" w14:textId="77777777" w:rsidR="00B300C0" w:rsidRPr="00DC7F5A" w:rsidRDefault="00B300C0" w:rsidP="00A5794C">
      <w:pPr>
        <w:pStyle w:val="StandardWeb"/>
        <w:ind w:left="480" w:hanging="480"/>
        <w:jc w:val="left"/>
        <w:divId w:val="1501965280"/>
        <w:rPr>
          <w:noProof/>
          <w:lang w:val="en-US"/>
        </w:rPr>
      </w:pPr>
      <w:r w:rsidRPr="00DC7F5A">
        <w:rPr>
          <w:noProof/>
          <w:lang w:val="en-US"/>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1C6EF40E" w14:textId="77777777" w:rsidR="00B300C0" w:rsidRPr="00DC7F5A" w:rsidRDefault="00B300C0" w:rsidP="00A5794C">
      <w:pPr>
        <w:pStyle w:val="StandardWeb"/>
        <w:ind w:left="480" w:hanging="480"/>
        <w:jc w:val="left"/>
        <w:divId w:val="1501965280"/>
        <w:rPr>
          <w:noProof/>
          <w:lang w:val="en-US"/>
        </w:rPr>
      </w:pPr>
      <w:r w:rsidRPr="00DC7F5A">
        <w:rPr>
          <w:noProof/>
          <w:lang w:val="en-US"/>
        </w:rPr>
        <w:t>Juan, L; Gwun, O (2009) A comparison of sift, pca-sift and surf. International Journal of Image Processing (IJIP), 3 (4):143–152.</w:t>
      </w:r>
    </w:p>
    <w:p w14:paraId="6795762E" w14:textId="77777777" w:rsidR="00B300C0" w:rsidRPr="00DC7F5A" w:rsidRDefault="00B300C0" w:rsidP="00A5794C">
      <w:pPr>
        <w:pStyle w:val="StandardWeb"/>
        <w:ind w:left="480" w:hanging="480"/>
        <w:jc w:val="left"/>
        <w:divId w:val="1501965280"/>
        <w:rPr>
          <w:noProof/>
          <w:lang w:val="en-US"/>
        </w:rPr>
      </w:pPr>
      <w:r w:rsidRPr="00DC7F5A">
        <w:rPr>
          <w:noProof/>
          <w:lang w:val="en-US"/>
        </w:rPr>
        <w:lastRenderedPageBreak/>
        <w:t>Junglas, Iris A.; Watson, Richard T. (2008) Location-based services. Communications of the ACM, 51 (3):65–69.</w:t>
      </w:r>
    </w:p>
    <w:p w14:paraId="6BE3AC48" w14:textId="77777777" w:rsidR="00B300C0" w:rsidRPr="00DC7F5A" w:rsidRDefault="00B300C0" w:rsidP="00A5794C">
      <w:pPr>
        <w:pStyle w:val="StandardWeb"/>
        <w:ind w:left="480" w:hanging="480"/>
        <w:jc w:val="left"/>
        <w:divId w:val="1501965280"/>
        <w:rPr>
          <w:noProof/>
          <w:lang w:val="en-US"/>
        </w:rPr>
      </w:pPr>
      <w:r w:rsidRPr="00DC7F5A">
        <w:rPr>
          <w:noProof/>
          <w:lang w:val="en-US"/>
        </w:rPr>
        <w:t>Kölmel, Dr. Bernhard; Yellowmap AG (2003) Location Based Services. Workshop Mobile Commerce. 88–101.</w:t>
      </w:r>
    </w:p>
    <w:p w14:paraId="185543BD" w14:textId="77777777" w:rsidR="00B300C0" w:rsidRPr="00DC7F5A" w:rsidRDefault="00B300C0" w:rsidP="00A5794C">
      <w:pPr>
        <w:pStyle w:val="StandardWeb"/>
        <w:ind w:left="480" w:hanging="480"/>
        <w:jc w:val="left"/>
        <w:divId w:val="1501965280"/>
        <w:rPr>
          <w:noProof/>
          <w:lang w:val="en-US"/>
        </w:rPr>
      </w:pPr>
      <w:r w:rsidRPr="00DC7F5A">
        <w:rPr>
          <w:noProof/>
          <w:lang w:val="en-US"/>
        </w:rPr>
        <w:t>Lee, Sangkeun; Chang, Juno; Lee, Sang-goo (2010) Survey and Trend Analysis of Context-Aware Systems. Information-An International Interdisciplinary Journal, 14 (2):527–548.</w:t>
      </w:r>
    </w:p>
    <w:p w14:paraId="1A146D9F" w14:textId="77777777" w:rsidR="00B300C0" w:rsidRPr="00DC7F5A" w:rsidRDefault="00B300C0" w:rsidP="00A5794C">
      <w:pPr>
        <w:pStyle w:val="StandardWeb"/>
        <w:ind w:left="480" w:hanging="480"/>
        <w:jc w:val="left"/>
        <w:divId w:val="1501965280"/>
        <w:rPr>
          <w:noProof/>
          <w:lang w:val="en-US"/>
        </w:rPr>
      </w:pPr>
      <w:r w:rsidRPr="00DC7F5A">
        <w:rPr>
          <w:noProof/>
          <w:lang w:val="en-US"/>
        </w:rPr>
        <w:t>Leutenegger, Stefan; Chli, Margarita; Siegwart, Roland Y. (2011) BRISK: Binary Robust invariant scalable keypoints. 2011 International Conference on Computer Vision. IEEE, 2548–2555.</w:t>
      </w:r>
    </w:p>
    <w:p w14:paraId="1CBE3CF0" w14:textId="77777777" w:rsidR="00B300C0" w:rsidRPr="00DC7F5A" w:rsidRDefault="00B300C0" w:rsidP="00A5794C">
      <w:pPr>
        <w:pStyle w:val="StandardWeb"/>
        <w:ind w:left="480" w:hanging="480"/>
        <w:jc w:val="left"/>
        <w:divId w:val="1501965280"/>
        <w:rPr>
          <w:noProof/>
          <w:lang w:val="en-US"/>
        </w:rPr>
      </w:pPr>
      <w:r w:rsidRPr="00DC7F5A">
        <w:rPr>
          <w:noProof/>
          <w:lang w:val="en-US"/>
        </w:rPr>
        <w:t>Lins, Caio Novaes; Teixeira, João Marcelo; Rafael, Alves Roberto; Teichrieb, Veronica (2014) Development of Interactive Applications for Google Glass. Tendências e Técnicas em Realidade Virtual e Aumentada. 4. Auflage, 167–188.</w:t>
      </w:r>
    </w:p>
    <w:p w14:paraId="4934844D" w14:textId="77777777" w:rsidR="00B300C0" w:rsidRPr="00DC7F5A" w:rsidRDefault="00B300C0" w:rsidP="00A5794C">
      <w:pPr>
        <w:pStyle w:val="StandardWeb"/>
        <w:ind w:left="480" w:hanging="480"/>
        <w:jc w:val="left"/>
        <w:divId w:val="1501965280"/>
        <w:rPr>
          <w:noProof/>
          <w:lang w:val="en-US"/>
        </w:rPr>
      </w:pPr>
      <w:r w:rsidRPr="00DC7F5A">
        <w:rPr>
          <w:noProof/>
          <w:lang w:val="en-US"/>
        </w:rPr>
        <w:t>Lowe, David G. (1999) Object recognition from local scale-invariant features. Proceedings of the Seventh IEEE International Conference on Computer Vision. IEEE, 1150–1157 vol.2.</w:t>
      </w:r>
    </w:p>
    <w:p w14:paraId="7EC451E4" w14:textId="77777777" w:rsidR="00B300C0" w:rsidRPr="00DC7F5A" w:rsidRDefault="00B300C0" w:rsidP="00A5794C">
      <w:pPr>
        <w:pStyle w:val="StandardWeb"/>
        <w:ind w:left="480" w:hanging="480"/>
        <w:jc w:val="left"/>
        <w:divId w:val="1501965280"/>
        <w:rPr>
          <w:noProof/>
          <w:lang w:val="en-US"/>
        </w:rPr>
      </w:pPr>
      <w:r w:rsidRPr="00DC7F5A">
        <w:rPr>
          <w:noProof/>
          <w:lang w:val="en-US"/>
        </w:rPr>
        <w:t>Lowe, David G. (2004) Distinctive Image Features from Scale-Invariant Keypoints. International Journal of Computer Vision, 60 (2):91–110.</w:t>
      </w:r>
    </w:p>
    <w:p w14:paraId="4C868273" w14:textId="77777777" w:rsidR="00B300C0" w:rsidRPr="00DC7F5A" w:rsidRDefault="00B300C0" w:rsidP="00A5794C">
      <w:pPr>
        <w:pStyle w:val="StandardWeb"/>
        <w:ind w:left="480" w:hanging="480"/>
        <w:jc w:val="left"/>
        <w:divId w:val="1501965280"/>
        <w:rPr>
          <w:noProof/>
          <w:lang w:val="en-US"/>
        </w:rPr>
      </w:pPr>
      <w:r w:rsidRPr="00DC7F5A">
        <w:rPr>
          <w:noProof/>
          <w:lang w:val="en-US"/>
        </w:rPr>
        <w:t>Mehrotra, Rajiv; Nichani, Sanjay; Ranganathan, N. (1990) Corner detection. Pattern Recognition, 23 (11):1223–1233.</w:t>
      </w:r>
    </w:p>
    <w:p w14:paraId="5F4761E6" w14:textId="77777777" w:rsidR="00B300C0" w:rsidRPr="00DC7F5A" w:rsidRDefault="00B300C0" w:rsidP="00A5794C">
      <w:pPr>
        <w:pStyle w:val="StandardWeb"/>
        <w:ind w:left="480" w:hanging="480"/>
        <w:jc w:val="left"/>
        <w:divId w:val="1501965280"/>
        <w:rPr>
          <w:noProof/>
          <w:lang w:val="en-US"/>
        </w:rPr>
      </w:pPr>
      <w:r w:rsidRPr="00DC7F5A">
        <w:rPr>
          <w:noProof/>
          <w:lang w:val="en-US"/>
        </w:rPr>
        <w:t>Morril, Dan (2008) Announcing the Android 1.0 SDK, release 1. http://android-developers.blogspot.be/2008/09/announcing-android-10-sdk-release-1.html, abgerufen am 02.12.2014.</w:t>
      </w:r>
    </w:p>
    <w:p w14:paraId="50839284" w14:textId="77777777" w:rsidR="00B300C0" w:rsidRPr="00B300C0" w:rsidRDefault="00B300C0" w:rsidP="00A5794C">
      <w:pPr>
        <w:pStyle w:val="StandardWeb"/>
        <w:ind w:left="480" w:hanging="480"/>
        <w:jc w:val="left"/>
        <w:divId w:val="1501965280"/>
        <w:rPr>
          <w:noProof/>
        </w:rPr>
      </w:pPr>
      <w:r w:rsidRPr="00DC7F5A">
        <w:rPr>
          <w:noProof/>
          <w:lang w:val="en-US"/>
        </w:rPr>
        <w:t xml:space="preserve">Muja, Marius; Lowe, David G. (2009) Fast Approximate Nearest Neighbors with Automatic Algorithm Configuration. </w:t>
      </w:r>
      <w:r w:rsidRPr="00B300C0">
        <w:rPr>
          <w:noProof/>
        </w:rPr>
        <w:t>VISAPP (1). 331–340.</w:t>
      </w:r>
    </w:p>
    <w:p w14:paraId="6298A340" w14:textId="77777777" w:rsidR="00B300C0" w:rsidRPr="00B300C0" w:rsidRDefault="00B300C0" w:rsidP="00A5794C">
      <w:pPr>
        <w:pStyle w:val="StandardWeb"/>
        <w:ind w:left="480" w:hanging="480"/>
        <w:jc w:val="left"/>
        <w:divId w:val="1501965280"/>
        <w:rPr>
          <w:noProof/>
        </w:rPr>
      </w:pPr>
      <w:r w:rsidRPr="00B300C0">
        <w:rPr>
          <w:noProof/>
        </w:rPr>
        <w:t>Nowak, Eric (2006) Computer Vision – ECCV 2006. Berlin, Heidelberg, Springer Berlin Heidelberg.</w:t>
      </w:r>
    </w:p>
    <w:p w14:paraId="14BBAB2A" w14:textId="77777777" w:rsidR="00B300C0" w:rsidRPr="00DC7F5A" w:rsidRDefault="00B300C0" w:rsidP="00A5794C">
      <w:pPr>
        <w:pStyle w:val="StandardWeb"/>
        <w:ind w:left="480" w:hanging="480"/>
        <w:jc w:val="left"/>
        <w:divId w:val="1501965280"/>
        <w:rPr>
          <w:noProof/>
          <w:lang w:val="en-US"/>
        </w:rPr>
      </w:pPr>
      <w:r w:rsidRPr="00DC7F5A">
        <w:rPr>
          <w:noProof/>
          <w:lang w:val="en-US"/>
        </w:rPr>
        <w:t>opencv dev team (2014) OpenCV API Reference. http://docs.opencv.org/modules/refman.html, abgerufen am 09.10.2014.</w:t>
      </w:r>
    </w:p>
    <w:p w14:paraId="7EA226B9" w14:textId="77777777" w:rsidR="00B300C0" w:rsidRPr="00DC7F5A" w:rsidRDefault="00B300C0" w:rsidP="00A5794C">
      <w:pPr>
        <w:pStyle w:val="StandardWeb"/>
        <w:ind w:left="480" w:hanging="480"/>
        <w:jc w:val="left"/>
        <w:divId w:val="1501965280"/>
        <w:rPr>
          <w:noProof/>
          <w:lang w:val="en-US"/>
        </w:rPr>
      </w:pPr>
      <w:r w:rsidRPr="00DC7F5A">
        <w:rPr>
          <w:noProof/>
          <w:lang w:val="en-US"/>
        </w:rPr>
        <w:lastRenderedPageBreak/>
        <w:t>Perera, Charith; Zaslavsky, Arkady; Christen, Peter; Georgakopoulos, Dimitrios (2014) Context Aware Computing for The Internet of Things: A Survey. IEEE Communications Surveys &amp; Tutorials, 16 (1):414–454.</w:t>
      </w:r>
    </w:p>
    <w:p w14:paraId="2DB47773" w14:textId="77777777" w:rsidR="00B300C0" w:rsidRPr="00DC7F5A" w:rsidRDefault="00B300C0" w:rsidP="00A5794C">
      <w:pPr>
        <w:pStyle w:val="StandardWeb"/>
        <w:ind w:left="480" w:hanging="480"/>
        <w:jc w:val="left"/>
        <w:divId w:val="1501965280"/>
        <w:rPr>
          <w:noProof/>
          <w:lang w:val="en-US"/>
        </w:rPr>
      </w:pPr>
      <w:r w:rsidRPr="00DC7F5A">
        <w:rPr>
          <w:noProof/>
          <w:lang w:val="en-US"/>
        </w:rPr>
        <w:t>Portman, Eric A.; Gailey, Michael L.; Holmes, Chad S.; Burgiss, Michael J.; Smith, Angela King; Pitts III, Ashton F.; Dempsen, Stephen L.; Che, Vinny Wai-yan (2005) Location-based services. USA, 16.</w:t>
      </w:r>
    </w:p>
    <w:p w14:paraId="7F575482" w14:textId="77777777" w:rsidR="00B300C0" w:rsidRPr="00DC7F5A" w:rsidRDefault="00B300C0" w:rsidP="00A5794C">
      <w:pPr>
        <w:pStyle w:val="StandardWeb"/>
        <w:ind w:left="480" w:hanging="480"/>
        <w:jc w:val="left"/>
        <w:divId w:val="1501965280"/>
        <w:rPr>
          <w:noProof/>
          <w:lang w:val="en-US"/>
        </w:rPr>
      </w:pPr>
      <w:r w:rsidRPr="00DC7F5A">
        <w:rPr>
          <w:noProof/>
          <w:lang w:val="en-US"/>
        </w:rPr>
        <w:t>Rouillard, José (2008) Contextual QR Codes. 2008 The Third International Multi-Conference on Computing in the Global Information Technology (iccgi 2008). IEEE, 50–55.</w:t>
      </w:r>
    </w:p>
    <w:p w14:paraId="54520858" w14:textId="77777777" w:rsidR="00B300C0" w:rsidRPr="00DC7F5A" w:rsidRDefault="00B300C0" w:rsidP="00A5794C">
      <w:pPr>
        <w:pStyle w:val="StandardWeb"/>
        <w:ind w:left="480" w:hanging="480"/>
        <w:jc w:val="left"/>
        <w:divId w:val="1501965280"/>
        <w:rPr>
          <w:noProof/>
          <w:lang w:val="en-US"/>
        </w:rPr>
      </w:pPr>
      <w:r w:rsidRPr="00DC7F5A">
        <w:rPr>
          <w:noProof/>
          <w:lang w:val="en-US"/>
        </w:rPr>
        <w:t>Saha, Amit Kumar (2008) A Developers First Look At Android. Linux For You (January), (January):48–50.</w:t>
      </w:r>
    </w:p>
    <w:p w14:paraId="6A170164" w14:textId="77777777" w:rsidR="00B300C0" w:rsidRPr="00DC7F5A" w:rsidRDefault="00B300C0" w:rsidP="00A5794C">
      <w:pPr>
        <w:pStyle w:val="StandardWeb"/>
        <w:ind w:left="480" w:hanging="480"/>
        <w:jc w:val="left"/>
        <w:divId w:val="1501965280"/>
        <w:rPr>
          <w:noProof/>
          <w:lang w:val="en-US"/>
        </w:rPr>
      </w:pPr>
      <w:r w:rsidRPr="00DC7F5A">
        <w:rPr>
          <w:noProof/>
          <w:lang w:val="en-US"/>
        </w:rPr>
        <w:t>Schaeffer, Cameron (2013) A comparison of keypoint descriptors in the context of pedestrian detection: freak vs. surf vs. brisk. Stanford University, 5.</w:t>
      </w:r>
    </w:p>
    <w:p w14:paraId="0F9D48F9" w14:textId="77777777" w:rsidR="00B300C0" w:rsidRPr="00DC7F5A" w:rsidRDefault="00B300C0" w:rsidP="00A5794C">
      <w:pPr>
        <w:pStyle w:val="StandardWeb"/>
        <w:ind w:left="480" w:hanging="480"/>
        <w:jc w:val="left"/>
        <w:divId w:val="1501965280"/>
        <w:rPr>
          <w:noProof/>
          <w:lang w:val="en-US"/>
        </w:rPr>
      </w:pPr>
      <w:r w:rsidRPr="00DC7F5A">
        <w:rPr>
          <w:noProof/>
          <w:lang w:val="en-US"/>
        </w:rPr>
        <w:t>Schilit, Bill N.; Theimer, Marvin M. (1994) Disseminating active map information to mobile hosts. IEEE Network, 8 (5):22–32.</w:t>
      </w:r>
    </w:p>
    <w:p w14:paraId="200544A9" w14:textId="77777777" w:rsidR="00B300C0" w:rsidRPr="00DC7F5A" w:rsidRDefault="00B300C0" w:rsidP="00A5794C">
      <w:pPr>
        <w:pStyle w:val="StandardWeb"/>
        <w:ind w:left="480" w:hanging="480"/>
        <w:jc w:val="left"/>
        <w:divId w:val="1501965280"/>
        <w:rPr>
          <w:noProof/>
          <w:lang w:val="en-US"/>
        </w:rPr>
      </w:pPr>
      <w:r w:rsidRPr="00DC7F5A">
        <w:rPr>
          <w:noProof/>
          <w:lang w:val="en-US"/>
        </w:rPr>
        <w:t xml:space="preserve">Schmidt, Albrecht; </w:t>
      </w:r>
      <w:r w:rsidR="00A5794C" w:rsidRPr="00DC7F5A">
        <w:rPr>
          <w:noProof/>
          <w:lang w:val="en-US"/>
        </w:rPr>
        <w:t xml:space="preserve">van </w:t>
      </w:r>
      <w:r w:rsidRPr="00DC7F5A">
        <w:rPr>
          <w:noProof/>
          <w:lang w:val="en-US"/>
        </w:rPr>
        <w:t>Laerhoven, Kristof (2001) How to build smart appliances? IEEE Personal Communications, 8 (4):66–71.</w:t>
      </w:r>
    </w:p>
    <w:p w14:paraId="0527D6D3" w14:textId="77777777" w:rsidR="00B300C0" w:rsidRPr="00DC7F5A" w:rsidRDefault="00B300C0" w:rsidP="00A5794C">
      <w:pPr>
        <w:pStyle w:val="StandardWeb"/>
        <w:ind w:left="480" w:hanging="480"/>
        <w:jc w:val="left"/>
        <w:divId w:val="1501965280"/>
        <w:rPr>
          <w:noProof/>
          <w:lang w:val="en-US"/>
        </w:rPr>
      </w:pPr>
      <w:r w:rsidRPr="00DC7F5A">
        <w:rPr>
          <w:noProof/>
          <w:lang w:val="en-US"/>
        </w:rPr>
        <w:t>Shneier, Michael (1983) Using Pyramids to Define Local Thresholds for Blob Detection. IEEE Transactions on Pattern Analysis and Machine Intelligence, PAMI-5 (3):345–349.</w:t>
      </w:r>
    </w:p>
    <w:p w14:paraId="6468FE71" w14:textId="77777777" w:rsidR="00B300C0" w:rsidRPr="00B300C0" w:rsidRDefault="00B300C0" w:rsidP="00A5794C">
      <w:pPr>
        <w:pStyle w:val="StandardWeb"/>
        <w:ind w:left="480" w:hanging="480"/>
        <w:jc w:val="left"/>
        <w:divId w:val="1501965280"/>
        <w:rPr>
          <w:noProof/>
        </w:rPr>
      </w:pPr>
      <w:r w:rsidRPr="00DC7F5A">
        <w:rPr>
          <w:noProof/>
          <w:lang w:val="en-US"/>
        </w:rPr>
        <w:t xml:space="preserve">Sidla, Oliver; Kottmann, Michal; Benesova, Wanda (2011) Real-time pose invariant logo and pattern detection. Intelligent Robots and Computer Vision XXVIII: Algorithms and Techniques, 78780C. </w:t>
      </w:r>
      <w:r w:rsidRPr="00B300C0">
        <w:rPr>
          <w:noProof/>
        </w:rPr>
        <w:t>8.</w:t>
      </w:r>
    </w:p>
    <w:p w14:paraId="2AF6322F" w14:textId="77777777" w:rsidR="00B300C0" w:rsidRPr="00B300C0" w:rsidRDefault="00B300C0" w:rsidP="00A5794C">
      <w:pPr>
        <w:pStyle w:val="StandardWeb"/>
        <w:ind w:left="480" w:hanging="480"/>
        <w:jc w:val="left"/>
        <w:divId w:val="1501965280"/>
        <w:rPr>
          <w:noProof/>
        </w:rPr>
      </w:pPr>
      <w:r w:rsidRPr="00B300C0">
        <w:rPr>
          <w:noProof/>
        </w:rPr>
        <w:t>Singh, Inderjeet; Leitch, Joel; Wilson, Jesse (2014) gson. https://sites.google.com/site/gson/gson-user-guide#TOC-Goals-for-Gson, abgerufen am 12.12.2014.</w:t>
      </w:r>
    </w:p>
    <w:p w14:paraId="41EFF596" w14:textId="77777777" w:rsidR="00B300C0" w:rsidRPr="00DC7F5A" w:rsidRDefault="00B300C0" w:rsidP="00A5794C">
      <w:pPr>
        <w:pStyle w:val="StandardWeb"/>
        <w:ind w:left="480" w:hanging="480"/>
        <w:jc w:val="left"/>
        <w:divId w:val="1501965280"/>
        <w:rPr>
          <w:noProof/>
          <w:lang w:val="en-US"/>
        </w:rPr>
      </w:pPr>
      <w:r w:rsidRPr="00DC7F5A">
        <w:rPr>
          <w:noProof/>
          <w:lang w:val="en-US"/>
        </w:rPr>
        <w:t>Stevens, Tim (2013) Google announces Glass Developer Kit, will enable offline apps and direct hardware access. http://www.engadget.com/2013/05/16/google-glass-developer-kit/, abgerufen am 30.11.2014.</w:t>
      </w:r>
    </w:p>
    <w:p w14:paraId="2DAD6465" w14:textId="77777777" w:rsidR="00B300C0" w:rsidRPr="00DC7F5A" w:rsidRDefault="00B300C0" w:rsidP="00A5794C">
      <w:pPr>
        <w:pStyle w:val="StandardWeb"/>
        <w:ind w:left="480" w:hanging="480"/>
        <w:jc w:val="left"/>
        <w:divId w:val="1501965280"/>
        <w:rPr>
          <w:noProof/>
          <w:lang w:val="en-US"/>
        </w:rPr>
      </w:pPr>
      <w:r w:rsidRPr="00DC7F5A">
        <w:rPr>
          <w:noProof/>
          <w:lang w:val="en-US"/>
        </w:rPr>
        <w:lastRenderedPageBreak/>
        <w:t>Swain, Michael J.; Ballard, Dana H. (1991) Color indexing. International Journal of Computer Vision, 7 (1):11–32.</w:t>
      </w:r>
    </w:p>
    <w:p w14:paraId="6FF1358E" w14:textId="77777777" w:rsidR="00B300C0" w:rsidRPr="00DC7F5A" w:rsidRDefault="00B300C0" w:rsidP="00A5794C">
      <w:pPr>
        <w:pStyle w:val="StandardWeb"/>
        <w:ind w:left="480" w:hanging="480"/>
        <w:jc w:val="left"/>
        <w:divId w:val="1501965280"/>
        <w:rPr>
          <w:noProof/>
          <w:lang w:val="en-US"/>
        </w:rPr>
      </w:pPr>
      <w:r w:rsidRPr="00DC7F5A">
        <w:rPr>
          <w:noProof/>
          <w:lang w:val="en-US"/>
        </w:rPr>
        <w:t>Szeliski, Richard (2010) Computer Vision. London, Springer London.</w:t>
      </w:r>
    </w:p>
    <w:p w14:paraId="13A071A3" w14:textId="77777777" w:rsidR="00B300C0" w:rsidRPr="00DC7F5A" w:rsidRDefault="00B300C0" w:rsidP="00A5794C">
      <w:pPr>
        <w:pStyle w:val="StandardWeb"/>
        <w:ind w:left="480" w:hanging="480"/>
        <w:jc w:val="left"/>
        <w:divId w:val="1501965280"/>
        <w:rPr>
          <w:noProof/>
          <w:lang w:val="en-US"/>
        </w:rPr>
      </w:pPr>
      <w:r w:rsidRPr="00DC7F5A">
        <w:rPr>
          <w:noProof/>
          <w:lang w:val="en-US"/>
        </w:rPr>
        <w:t>Texas Instruments (2012) OMAP4430 Multimedia Device. 443.</w:t>
      </w:r>
    </w:p>
    <w:p w14:paraId="0D34472B" w14:textId="77777777" w:rsidR="00B300C0" w:rsidRPr="00DC7F5A" w:rsidRDefault="00B300C0" w:rsidP="00A5794C">
      <w:pPr>
        <w:pStyle w:val="StandardWeb"/>
        <w:ind w:left="480" w:hanging="480"/>
        <w:jc w:val="left"/>
        <w:divId w:val="1501965280"/>
        <w:rPr>
          <w:noProof/>
          <w:lang w:val="en-US"/>
        </w:rPr>
      </w:pPr>
      <w:r w:rsidRPr="00DC7F5A">
        <w:rPr>
          <w:noProof/>
          <w:lang w:val="en-US"/>
        </w:rPr>
        <w:t>Torborg, Scott; Simpson, Star (2012) What’s inside Google Glass? http://www.catwig.com/google-glass-teardown/, abgerufen am 16.10.2014.</w:t>
      </w:r>
    </w:p>
    <w:p w14:paraId="299B0501" w14:textId="77777777" w:rsidR="00B300C0" w:rsidRPr="00DC7F5A" w:rsidRDefault="00B300C0" w:rsidP="00A5794C">
      <w:pPr>
        <w:pStyle w:val="StandardWeb"/>
        <w:ind w:left="480" w:hanging="480"/>
        <w:jc w:val="left"/>
        <w:divId w:val="1501965280"/>
        <w:rPr>
          <w:noProof/>
          <w:lang w:val="en-US"/>
        </w:rPr>
      </w:pPr>
      <w:r w:rsidRPr="00DC7F5A">
        <w:rPr>
          <w:noProof/>
          <w:lang w:val="en-US"/>
        </w:rPr>
        <w:t>UMTS Forum (2001) Report No. 13. London, 100.</w:t>
      </w:r>
    </w:p>
    <w:p w14:paraId="3B1BBCAC" w14:textId="77777777" w:rsidR="00A5794C" w:rsidRPr="00DC7F5A" w:rsidRDefault="00A5794C" w:rsidP="00A5794C">
      <w:pPr>
        <w:pStyle w:val="StandardWeb"/>
        <w:ind w:left="480" w:hanging="480"/>
        <w:jc w:val="left"/>
        <w:divId w:val="1501965280"/>
        <w:rPr>
          <w:noProof/>
          <w:lang w:val="en-US"/>
        </w:rPr>
      </w:pPr>
      <w:r w:rsidRPr="00DC7F5A">
        <w:rPr>
          <w:noProof/>
          <w:lang w:val="en-US"/>
        </w:rPr>
        <w:t>van de Sande, Koen E. A.; Gevers, Theo; Snoek, Cees G. M. (2010) Evaluating color descriptors for object and scene recognition. IEEE transactions on pattern analysis and machine intelligence, 32 (9):1582–1596.</w:t>
      </w:r>
    </w:p>
    <w:p w14:paraId="3221ED00" w14:textId="77777777" w:rsidR="00B300C0" w:rsidRPr="00DC7F5A" w:rsidRDefault="00B300C0" w:rsidP="00A5794C">
      <w:pPr>
        <w:pStyle w:val="StandardWeb"/>
        <w:ind w:left="480" w:hanging="480"/>
        <w:jc w:val="left"/>
        <w:divId w:val="1501965280"/>
        <w:rPr>
          <w:noProof/>
          <w:lang w:val="en-US"/>
        </w:rPr>
      </w:pPr>
      <w:r w:rsidRPr="00DC7F5A">
        <w:rPr>
          <w:noProof/>
          <w:lang w:val="en-US"/>
        </w:rPr>
        <w:t>Walsh, Andrew (2010) QR Codes – using mobile phones to deliver library instruction and help at the point of need. Journal of Information Literacy, 4 (1):55–65.</w:t>
      </w:r>
    </w:p>
    <w:p w14:paraId="5A8DDCA9" w14:textId="77777777" w:rsidR="00B300C0" w:rsidRPr="00B300C0" w:rsidRDefault="00B300C0" w:rsidP="00A5794C">
      <w:pPr>
        <w:pStyle w:val="StandardWeb"/>
        <w:ind w:left="480" w:hanging="480"/>
        <w:jc w:val="left"/>
        <w:divId w:val="1501965280"/>
        <w:rPr>
          <w:noProof/>
        </w:rPr>
      </w:pPr>
      <w:r w:rsidRPr="00DC7F5A">
        <w:rPr>
          <w:noProof/>
          <w:lang w:val="en-US"/>
        </w:rPr>
        <w:t xml:space="preserve">Want, Roy; Hopper, Andy; Falcão, Veronica; Gibbons, Jonathan (1992) The active badge location system. </w:t>
      </w:r>
      <w:r w:rsidRPr="00B300C0">
        <w:rPr>
          <w:noProof/>
        </w:rPr>
        <w:t>ACM Transactions on Information Systems, 10 (1):91–102.</w:t>
      </w:r>
    </w:p>
    <w:p w14:paraId="0F571A10" w14:textId="77777777" w:rsidR="00C63EB3" w:rsidRPr="003C7E2E" w:rsidRDefault="003366BF" w:rsidP="00A5794C">
      <w:pPr>
        <w:pStyle w:val="StandardWeb"/>
        <w:ind w:left="480" w:hanging="480"/>
        <w:jc w:val="left"/>
        <w:divId w:val="824974692"/>
      </w:pPr>
      <w:r w:rsidRPr="003C7E2E">
        <w:fldChar w:fldCharType="end"/>
      </w:r>
      <w:bookmarkEnd w:id="181"/>
    </w:p>
    <w:p w14:paraId="1B8F830C"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6BA335C7" w14:textId="77777777" w:rsidR="00C63EB3" w:rsidRPr="003C7E2E" w:rsidRDefault="00C63EB3" w:rsidP="00C63EB3">
      <w:pPr>
        <w:pStyle w:val="BasicTextHeading1look-alike"/>
        <w:numPr>
          <w:ilvl w:val="0"/>
          <w:numId w:val="0"/>
        </w:numPr>
      </w:pPr>
      <w:r w:rsidRPr="003C7E2E">
        <w:lastRenderedPageBreak/>
        <w:t>Abschließende Erklärung</w:t>
      </w:r>
    </w:p>
    <w:p w14:paraId="6F530C00"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60004DD0" w14:textId="77777777" w:rsidR="00C63EB3" w:rsidRPr="003C7E2E" w:rsidRDefault="00C63EB3" w:rsidP="00C63EB3">
      <w:pPr>
        <w:pStyle w:val="BasicText"/>
      </w:pPr>
      <w:r w:rsidRPr="003C7E2E">
        <w:t>Osnabrück, den</w:t>
      </w:r>
      <w:commentRangeStart w:id="182"/>
      <w:r w:rsidRPr="003C7E2E">
        <w:t xml:space="preserve"> </w:t>
      </w:r>
      <w:r w:rsidR="003366BF" w:rsidRPr="003C7E2E">
        <w:fldChar w:fldCharType="begin"/>
      </w:r>
      <w:r w:rsidRPr="003C7E2E">
        <w:instrText xml:space="preserve"> TIME \@ "d. MMMM yyyy" </w:instrText>
      </w:r>
      <w:r w:rsidR="003366BF" w:rsidRPr="003C7E2E">
        <w:fldChar w:fldCharType="separate"/>
      </w:r>
      <w:r w:rsidR="001D7DC9">
        <w:rPr>
          <w:noProof/>
        </w:rPr>
        <w:t>20. Januar 2015</w:t>
      </w:r>
      <w:r w:rsidR="003366BF" w:rsidRPr="003C7E2E">
        <w:fldChar w:fldCharType="end"/>
      </w:r>
      <w:commentRangeEnd w:id="182"/>
      <w:r w:rsidR="00C636E4">
        <w:rPr>
          <w:rStyle w:val="Kommentarzeichen"/>
        </w:rPr>
        <w:commentReference w:id="182"/>
      </w:r>
    </w:p>
    <w:p w14:paraId="06B62179" w14:textId="77777777" w:rsidR="00C63EB3" w:rsidRPr="003C7E2E" w:rsidRDefault="00C63EB3" w:rsidP="00C63EB3">
      <w:pPr>
        <w:pStyle w:val="BasicText"/>
      </w:pPr>
    </w:p>
    <w:p w14:paraId="142ECA91" w14:textId="77777777" w:rsidR="00C63EB3" w:rsidRPr="003C7E2E" w:rsidRDefault="00C63EB3" w:rsidP="00C63EB3">
      <w:pPr>
        <w:pStyle w:val="BasicText"/>
      </w:pPr>
    </w:p>
    <w:p w14:paraId="621DEB93" w14:textId="77777777" w:rsidR="00C63EB3" w:rsidRPr="003C7E2E" w:rsidRDefault="00C63EB3" w:rsidP="00C63EB3">
      <w:pPr>
        <w:pStyle w:val="BasicText"/>
      </w:pPr>
      <w:r>
        <w:t xml:space="preserve">Jannik </w:t>
      </w:r>
      <w:commentRangeStart w:id="183"/>
      <w:commentRangeStart w:id="184"/>
      <w:r>
        <w:t>Hoffjann</w:t>
      </w:r>
      <w:commentRangeEnd w:id="183"/>
      <w:r w:rsidR="00D82467">
        <w:rPr>
          <w:rStyle w:val="Kommentarzeichen"/>
        </w:rPr>
        <w:commentReference w:id="183"/>
      </w:r>
      <w:commentRangeEnd w:id="184"/>
      <w:r w:rsidR="00D82467">
        <w:rPr>
          <w:rStyle w:val="Kommentarzeichen"/>
        </w:rPr>
        <w:commentReference w:id="184"/>
      </w:r>
    </w:p>
    <w:p w14:paraId="30E34A82"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Uli" w:date="2015-01-20T08:51:00Z" w:initials="U">
    <w:p w14:paraId="0F07C8E4" w14:textId="77777777" w:rsidR="008E1EF8" w:rsidRDefault="008E1EF8">
      <w:pPr>
        <w:pStyle w:val="Kommentartext"/>
      </w:pPr>
      <w:r>
        <w:rPr>
          <w:rStyle w:val="Kommentarzeichen"/>
        </w:rPr>
        <w:annotationRef/>
      </w:r>
      <w:r>
        <w:t xml:space="preserve">Ist „zur Erlangung des Grades“ auf einer Formatvorlage vorgegeben? Sonst müsste es auch hier „Grads“ heißen. </w:t>
      </w:r>
    </w:p>
    <w:p w14:paraId="38B27F09" w14:textId="77777777" w:rsidR="008E1EF8" w:rsidRDefault="008E1EF8">
      <w:pPr>
        <w:pStyle w:val="Kommentartext"/>
      </w:pPr>
    </w:p>
    <w:p w14:paraId="32C05C8E" w14:textId="77777777" w:rsidR="008E1EF8" w:rsidRDefault="008E1EF8">
      <w:pPr>
        <w:pStyle w:val="Kommentartext"/>
      </w:pPr>
      <w:r>
        <w:t xml:space="preserve">Hier hast ein anderes Datumsformat gewählt als im Literaturverzeichnis. </w:t>
      </w:r>
    </w:p>
  </w:comment>
  <w:comment w:id="2" w:author="Uli" w:date="2015-01-20T05:34:00Z" w:initials="U">
    <w:p w14:paraId="18AB76B9" w14:textId="77777777" w:rsidR="008E1EF8" w:rsidRDefault="008E1EF8">
      <w:pPr>
        <w:pStyle w:val="Kommentartext"/>
      </w:pPr>
      <w:r>
        <w:rPr>
          <w:rStyle w:val="Kommentarzeichen"/>
        </w:rPr>
        <w:annotationRef/>
      </w:r>
      <w:r>
        <w:t>Pass auf die Fehlermeldung in der Kopfzeile auf. Ich weiß nicht, ob die mitg</w:t>
      </w:r>
      <w:r>
        <w:t>e</w:t>
      </w:r>
      <w:r>
        <w:t xml:space="preserve">druckt wird. </w:t>
      </w:r>
    </w:p>
  </w:comment>
  <w:comment w:id="3" w:author="Jannik Hoffjann" w:date="2015-01-19T12:50:00Z" w:initials="JH">
    <w:p w14:paraId="04F66776" w14:textId="77777777" w:rsidR="008E1EF8" w:rsidRDefault="008E1EF8">
      <w:pPr>
        <w:pStyle w:val="Kommentartext"/>
      </w:pPr>
      <w:r>
        <w:rPr>
          <w:rStyle w:val="Kommentarzeichen"/>
        </w:rPr>
        <w:annotationRef/>
      </w:r>
      <w:r>
        <w:t xml:space="preserve">Trennung </w:t>
      </w:r>
    </w:p>
  </w:comment>
  <w:comment w:id="4" w:author="Uli" w:date="2015-01-20T08:31:00Z" w:initials="U">
    <w:p w14:paraId="7BEBBB95" w14:textId="77777777" w:rsidR="008E1EF8" w:rsidRDefault="008E1EF8">
      <w:pPr>
        <w:pStyle w:val="Kommentartext"/>
      </w:pPr>
      <w:r>
        <w:rPr>
          <w:rStyle w:val="Kommentarzeichen"/>
        </w:rPr>
        <w:annotationRef/>
      </w:r>
      <w:r>
        <w:t xml:space="preserve">Ich sehe gerade, dass sich einige Seitenzahlen geändert haben. Auf Seite 28 ist eine Lücke, vielleicht fehlt dort eine Abbildung? </w:t>
      </w:r>
    </w:p>
  </w:comment>
  <w:comment w:id="61" w:author="Uli" w:date="2015-01-20T05:38:00Z" w:initials="U">
    <w:p w14:paraId="578959C1" w14:textId="77777777" w:rsidR="008E1EF8" w:rsidRDefault="008E1EF8">
      <w:pPr>
        <w:pStyle w:val="Kommentartext"/>
      </w:pPr>
      <w:r>
        <w:rPr>
          <w:rStyle w:val="Kommentarzeichen"/>
        </w:rPr>
        <w:annotationRef/>
      </w:r>
      <w:r>
        <w:t xml:space="preserve">Soll hier eine Lücke vor der Jahreszahl sein? </w:t>
      </w:r>
    </w:p>
  </w:comment>
  <w:comment w:id="66" w:author="Uli" w:date="2015-01-20T05:47:00Z" w:initials="U">
    <w:p w14:paraId="4B452AD6" w14:textId="77777777" w:rsidR="008E1EF8" w:rsidRDefault="008E1EF8">
      <w:pPr>
        <w:pStyle w:val="Kommentartext"/>
      </w:pPr>
      <w:r>
        <w:rPr>
          <w:rStyle w:val="Kommentarzeichen"/>
        </w:rPr>
        <w:annotationRef/>
      </w:r>
      <w:r>
        <w:t xml:space="preserve">Und trotz </w:t>
      </w:r>
      <w:proofErr w:type="spellStart"/>
      <w:r>
        <w:t>etc</w:t>
      </w:r>
      <w:proofErr w:type="spellEnd"/>
      <w:r>
        <w:t xml:space="preserve">? </w:t>
      </w:r>
    </w:p>
    <w:p w14:paraId="378938E5" w14:textId="77777777" w:rsidR="008E1EF8" w:rsidRDefault="008E1EF8">
      <w:pPr>
        <w:pStyle w:val="Kommentartext"/>
      </w:pPr>
      <w:r>
        <w:t xml:space="preserve">Bei den Sensoren zu „Ort“ hast du außerdem vor </w:t>
      </w:r>
      <w:proofErr w:type="spellStart"/>
      <w:r>
        <w:t>etc</w:t>
      </w:r>
      <w:proofErr w:type="spellEnd"/>
      <w:r>
        <w:t xml:space="preserve"> ein Komma gesetzt. </w:t>
      </w:r>
    </w:p>
  </w:comment>
  <w:comment w:id="67" w:author="Uli" w:date="2015-01-20T05:46:00Z" w:initials="U">
    <w:p w14:paraId="26588B46" w14:textId="77777777" w:rsidR="008E1EF8" w:rsidRDefault="008E1EF8">
      <w:pPr>
        <w:pStyle w:val="Kommentartext"/>
      </w:pPr>
      <w:r>
        <w:rPr>
          <w:rStyle w:val="Kommentarzeichen"/>
        </w:rPr>
        <w:annotationRef/>
      </w:r>
      <w:r>
        <w:t xml:space="preserve">Da „Verschiedene“ oben auch großgeschrieben wurde. </w:t>
      </w:r>
    </w:p>
  </w:comment>
  <w:comment w:id="73" w:author="Uli" w:date="2015-01-20T05:54:00Z" w:initials="U">
    <w:p w14:paraId="2DE3CD5B" w14:textId="77777777" w:rsidR="008E1EF8" w:rsidRDefault="008E1EF8">
      <w:pPr>
        <w:pStyle w:val="Kommentartext"/>
      </w:pPr>
      <w:r>
        <w:rPr>
          <w:rStyle w:val="Kommentarzeichen"/>
        </w:rPr>
        <w:annotationRef/>
      </w:r>
      <w:r>
        <w:t xml:space="preserve">Bisher hast du alle Wörter englischer Begriffe (außer </w:t>
      </w:r>
      <w:proofErr w:type="spellStart"/>
      <w:r>
        <w:t>anytime</w:t>
      </w:r>
      <w:proofErr w:type="spellEnd"/>
      <w:r>
        <w:t xml:space="preserve">, </w:t>
      </w:r>
      <w:proofErr w:type="spellStart"/>
      <w:r>
        <w:t>anywhere</w:t>
      </w:r>
      <w:proofErr w:type="spellEnd"/>
      <w:r>
        <w:t xml:space="preserve">) großgeschrieben. </w:t>
      </w:r>
    </w:p>
    <w:p w14:paraId="1749D621" w14:textId="77777777" w:rsidR="008E1EF8" w:rsidRDefault="008E1EF8">
      <w:pPr>
        <w:pStyle w:val="Kommentartext"/>
      </w:pPr>
      <w:r>
        <w:t xml:space="preserve">Außerdem hast du am zwei Absätze weiter alle Wörter großgeschrieben. </w:t>
      </w:r>
    </w:p>
  </w:comment>
  <w:comment w:id="125" w:author="Uli" w:date="2015-01-20T07:05:00Z" w:initials="U">
    <w:p w14:paraId="10E7E31F" w14:textId="77777777" w:rsidR="008E1EF8" w:rsidRDefault="008E1EF8">
      <w:pPr>
        <w:pStyle w:val="Kommentartext"/>
      </w:pPr>
      <w:r>
        <w:rPr>
          <w:rStyle w:val="Kommentarzeichen"/>
        </w:rPr>
        <w:annotationRef/>
      </w:r>
      <w:r>
        <w:t xml:space="preserve">Folgen lassen. </w:t>
      </w:r>
    </w:p>
  </w:comment>
  <w:comment w:id="131" w:author="Uli" w:date="2015-01-20T07:27:00Z" w:initials="U">
    <w:p w14:paraId="2B00E505" w14:textId="77777777" w:rsidR="008E1EF8" w:rsidRDefault="008E1EF8">
      <w:pPr>
        <w:pStyle w:val="Kommentartext"/>
      </w:pPr>
      <w:r>
        <w:rPr>
          <w:rStyle w:val="Kommentarzeichen"/>
        </w:rPr>
        <w:annotationRef/>
      </w:r>
      <w:r>
        <w:t xml:space="preserve">Soll hier ein Einschub hin? Dann konsistent. </w:t>
      </w:r>
    </w:p>
  </w:comment>
  <w:comment w:id="132" w:author="Uli" w:date="2015-01-20T07:25:00Z" w:initials="U">
    <w:p w14:paraId="5C5EB29A" w14:textId="77777777" w:rsidR="008E1EF8" w:rsidRDefault="008E1EF8">
      <w:pPr>
        <w:pStyle w:val="Kommentartext"/>
      </w:pPr>
      <w:r>
        <w:rPr>
          <w:rStyle w:val="Kommentarzeichen"/>
        </w:rPr>
        <w:annotationRef/>
      </w:r>
      <w:r>
        <w:t xml:space="preserve">Bei „Error: “ ist bereits eine Lücke. </w:t>
      </w:r>
    </w:p>
  </w:comment>
  <w:comment w:id="139" w:author="Uli" w:date="2015-01-20T07:30:00Z" w:initials="U">
    <w:p w14:paraId="37F6AA38" w14:textId="77777777" w:rsidR="008E1EF8" w:rsidRDefault="008E1EF8">
      <w:pPr>
        <w:pStyle w:val="Kommentartext"/>
      </w:pPr>
      <w:r>
        <w:rPr>
          <w:rStyle w:val="Kommentarzeichen"/>
        </w:rPr>
        <w:annotationRef/>
      </w:r>
      <w:r>
        <w:t xml:space="preserve">Auf eine Seite. </w:t>
      </w:r>
    </w:p>
    <w:p w14:paraId="0CECEBE1" w14:textId="77777777" w:rsidR="008E1EF8" w:rsidRDefault="008E1EF8">
      <w:pPr>
        <w:pStyle w:val="Kommentartext"/>
      </w:pPr>
      <w:r>
        <w:t xml:space="preserve">Außerdem würde ich die Sätze wieder jeweils mit einem Punkt beenden. </w:t>
      </w:r>
    </w:p>
  </w:comment>
  <w:comment w:id="140" w:author="Uli" w:date="2015-01-20T07:29:00Z" w:initials="U">
    <w:p w14:paraId="7821DFCA" w14:textId="77777777" w:rsidR="008E1EF8" w:rsidRDefault="008E1EF8">
      <w:pPr>
        <w:pStyle w:val="Kommentartext"/>
      </w:pPr>
      <w:r>
        <w:rPr>
          <w:rStyle w:val="Kommentarzeichen"/>
        </w:rPr>
        <w:annotationRef/>
      </w:r>
      <w:r>
        <w:t xml:space="preserve">Abbildung folgen lassen. </w:t>
      </w:r>
    </w:p>
  </w:comment>
  <w:comment w:id="182" w:author="Steffi" w:date="2015-01-13T09:45:00Z" w:initials="S">
    <w:p w14:paraId="46934C68" w14:textId="77777777" w:rsidR="008E1EF8" w:rsidRDefault="008E1EF8">
      <w:pPr>
        <w:pStyle w:val="Kommentartext"/>
      </w:pPr>
      <w:r>
        <w:rPr>
          <w:rStyle w:val="Kommentarzeichen"/>
        </w:rPr>
        <w:annotationRef/>
      </w:r>
      <w:r>
        <w:t xml:space="preserve">Auf Datumsgleichheit mit Deckblatt achten </w:t>
      </w:r>
      <w:r>
        <w:sym w:font="Wingdings" w:char="F04A"/>
      </w:r>
    </w:p>
  </w:comment>
  <w:comment w:id="183" w:author="Steffi" w:date="2015-01-11T22:04:00Z" w:initials="S">
    <w:p w14:paraId="1BE70DB9" w14:textId="77777777" w:rsidR="008E1EF8" w:rsidRDefault="008E1EF8">
      <w:pPr>
        <w:pStyle w:val="Kommentartext"/>
      </w:pPr>
      <w:r>
        <w:rPr>
          <w:rStyle w:val="Kommentarzeichen"/>
        </w:rPr>
        <w:annotationRef/>
      </w:r>
      <w:r>
        <w:t>Die abschließende Erklärung ist noch nicht im Inhaltsverzeichnis aufgeführt</w:t>
      </w:r>
    </w:p>
  </w:comment>
  <w:comment w:id="184" w:author="Steffi" w:date="2015-01-11T22:07:00Z" w:initials="S">
    <w:p w14:paraId="0A0620D1" w14:textId="77777777" w:rsidR="008E1EF8" w:rsidRDefault="008E1EF8">
      <w:pPr>
        <w:pStyle w:val="Kommentartext"/>
      </w:pPr>
      <w:r>
        <w:rPr>
          <w:rStyle w:val="Kommentarzeichen"/>
        </w:rPr>
        <w:annotationRef/>
      </w:r>
      <w:r>
        <w:t>Automatische Silbentrennung ist nicht ausgewählt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CB11C4B" w14:textId="77777777" w:rsidR="008E1EF8" w:rsidRDefault="008E1EF8">
      <w:pPr>
        <w:spacing w:after="0" w:line="240" w:lineRule="auto"/>
      </w:pPr>
      <w:r>
        <w:separator/>
      </w:r>
    </w:p>
  </w:endnote>
  <w:endnote w:type="continuationSeparator" w:id="0">
    <w:p w14:paraId="06F4C6B4" w14:textId="77777777" w:rsidR="008E1EF8" w:rsidRDefault="008E1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72A7362" w14:textId="77777777" w:rsidR="008E1EF8" w:rsidRDefault="008E1EF8">
      <w:pPr>
        <w:spacing w:after="0" w:line="240" w:lineRule="auto"/>
      </w:pPr>
      <w:r>
        <w:separator/>
      </w:r>
    </w:p>
  </w:footnote>
  <w:footnote w:type="continuationSeparator" w:id="0">
    <w:p w14:paraId="0F0BCC96" w14:textId="77777777" w:rsidR="008E1EF8" w:rsidRDefault="008E1EF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212AD1B" w14:textId="77777777" w:rsidR="008E1EF8" w:rsidRDefault="008E1EF8" w:rsidP="003116A2">
    <w:pPr>
      <w:pStyle w:val="Kopfzeile"/>
    </w:pPr>
    <w:fldSimple w:instr=" STYLEREF  &quot;Überschrift 1&quot; \t  \* MERGEFORMAT ">
      <w:r w:rsidR="00334D8A">
        <w:rPr>
          <w:noProof/>
        </w:rPr>
        <w:t>Abkürzungsverzeichnis</w:t>
      </w:r>
    </w:fldSimple>
    <w:r w:rsidRPr="00A509D9">
      <w:tab/>
    </w:r>
    <w:r w:rsidRPr="00A509D9">
      <w:tab/>
    </w:r>
    <w:r>
      <w:fldChar w:fldCharType="begin"/>
    </w:r>
    <w:r>
      <w:instrText xml:space="preserve">PAGE  </w:instrText>
    </w:r>
    <w:r>
      <w:fldChar w:fldCharType="separate"/>
    </w:r>
    <w:r w:rsidR="00334D8A">
      <w:rPr>
        <w:noProof/>
      </w:rPr>
      <w:t>VIII</w:t>
    </w:r>
    <w:r>
      <w:rPr>
        <w:noProof/>
      </w:rPr>
      <w:fldChar w:fldCharType="end"/>
    </w:r>
  </w:p>
  <w:p w14:paraId="6187BD4C" w14:textId="77777777" w:rsidR="008E1EF8" w:rsidRPr="0095002F" w:rsidRDefault="008E1EF8" w:rsidP="003116A2">
    <w:pPr>
      <w:pStyle w:val="Kopfzeile"/>
      <w:tabs>
        <w:tab w:val="right" w:pos="7371"/>
      </w:tabs>
    </w:pPr>
    <w:r>
      <w:rPr>
        <w:noProof/>
      </w:rPr>
      <w:pict w14:anchorId="790C4D8E">
        <v:line id="Gerade Verbindung 2" o:spid="_x0000_s4099" style="position:absolute;z-index:251662336;visibility:visible;mso-wrap-distance-top:-2emu;mso-wrap-distance-bottom:-2emu"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w:r>
  </w:p>
  <w:p w14:paraId="2F75FA4E" w14:textId="77777777" w:rsidR="008E1EF8" w:rsidRPr="006E1E44" w:rsidRDefault="008E1EF8"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3A0130" w14:textId="77777777" w:rsidR="008E1EF8" w:rsidRDefault="008E1EF8">
    <w:pPr>
      <w:pStyle w:val="Kopfzeile"/>
    </w:pPr>
    <w:r w:rsidRPr="00700FCC">
      <w:rPr>
        <w:noProof/>
      </w:rPr>
      <w:drawing>
        <wp:anchor distT="0" distB="0" distL="114300" distR="114300" simplePos="0" relativeHeight="251660288" behindDoc="0" locked="0" layoutInCell="1" allowOverlap="1" wp14:anchorId="68083878" wp14:editId="1E6B456A">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452A39D" wp14:editId="415B890A">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BACA871" w14:textId="77777777" w:rsidR="008E1EF8" w:rsidRDefault="008E1EF8" w:rsidP="003116A2">
    <w:pPr>
      <w:pStyle w:val="Kopfzeile"/>
    </w:pPr>
    <w:fldSimple w:instr=" STYLEREF  &quot;Überschrift 1&quot; \t  \* MERGEFORMAT ">
      <w:r w:rsidR="00334D8A" w:rsidRPr="00334D8A">
        <w:rPr>
          <w:b/>
          <w:bCs/>
          <w:noProof/>
          <w:lang w:val="en-US"/>
        </w:rPr>
        <w:t>Zusammenfassung</w:t>
      </w:r>
    </w:fldSimple>
    <w:r w:rsidRPr="00A509D9">
      <w:tab/>
    </w:r>
    <w:r w:rsidRPr="00A509D9">
      <w:tab/>
    </w:r>
    <w:r>
      <w:fldChar w:fldCharType="begin"/>
    </w:r>
    <w:r>
      <w:instrText xml:space="preserve">PAGE  </w:instrText>
    </w:r>
    <w:r>
      <w:fldChar w:fldCharType="separate"/>
    </w:r>
    <w:r w:rsidR="00334D8A">
      <w:rPr>
        <w:noProof/>
      </w:rPr>
      <w:t>III</w:t>
    </w:r>
    <w:r>
      <w:rPr>
        <w:noProof/>
      </w:rPr>
      <w:fldChar w:fldCharType="end"/>
    </w:r>
  </w:p>
  <w:p w14:paraId="29C6E38C" w14:textId="77777777" w:rsidR="008E1EF8" w:rsidRPr="0095002F" w:rsidRDefault="008E1EF8" w:rsidP="003116A2">
    <w:pPr>
      <w:pStyle w:val="Kopfzeile"/>
      <w:tabs>
        <w:tab w:val="right" w:pos="7371"/>
      </w:tabs>
    </w:pPr>
    <w:r>
      <w:rPr>
        <w:noProof/>
      </w:rPr>
      <w:pict w14:anchorId="6FA517A7">
        <v:line id="Gerade Verbindung 11" o:spid="_x0000_s4098" style="position:absolute;z-index:251664384;visibility:visible;mso-wrap-distance-top:-2emu;mso-wrap-distance-bottom:-2emu"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w:r>
  </w:p>
  <w:p w14:paraId="4E144C4C" w14:textId="77777777" w:rsidR="008E1EF8" w:rsidRDefault="008E1EF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B67728C" w14:textId="77777777" w:rsidR="008E1EF8" w:rsidRDefault="008E1EF8" w:rsidP="003116A2">
    <w:pPr>
      <w:pStyle w:val="Kopfzeile"/>
      <w:tabs>
        <w:tab w:val="clear" w:pos="9072"/>
        <w:tab w:val="right" w:pos="8505"/>
      </w:tabs>
    </w:pPr>
    <w:fldSimple w:instr=" STYLEREF  &quot;Überschrift 1&quot; \t  \* MERGEFORMAT ">
      <w:r w:rsidR="00334D8A" w:rsidRPr="00334D8A">
        <w:rPr>
          <w:b/>
          <w:bCs/>
          <w:noProof/>
          <w:lang w:val="en-US"/>
        </w:rPr>
        <w:t>Kontextsensitivität</w:t>
      </w:r>
    </w:fldSimple>
    <w:r w:rsidRPr="00A509D9">
      <w:tab/>
    </w:r>
    <w:r w:rsidRPr="00A509D9">
      <w:tab/>
    </w:r>
    <w:r>
      <w:fldChar w:fldCharType="begin"/>
    </w:r>
    <w:r>
      <w:instrText xml:space="preserve">PAGE  </w:instrText>
    </w:r>
    <w:r>
      <w:fldChar w:fldCharType="separate"/>
    </w:r>
    <w:r w:rsidR="00334D8A">
      <w:rPr>
        <w:noProof/>
      </w:rPr>
      <w:t>8</w:t>
    </w:r>
    <w:r>
      <w:rPr>
        <w:noProof/>
      </w:rPr>
      <w:fldChar w:fldCharType="end"/>
    </w:r>
  </w:p>
  <w:p w14:paraId="1AA20FCC" w14:textId="77777777" w:rsidR="008E1EF8" w:rsidRPr="0095002F" w:rsidRDefault="008E1EF8" w:rsidP="003116A2">
    <w:pPr>
      <w:pStyle w:val="Kopfzeile"/>
      <w:tabs>
        <w:tab w:val="right" w:pos="7371"/>
      </w:tabs>
    </w:pPr>
    <w:r>
      <w:rPr>
        <w:noProof/>
      </w:rPr>
      <w:pict w14:anchorId="2B894566">
        <v:line id="Gerade Verbindung 16" o:spid="_x0000_s4097" style="position:absolute;z-index:251666432;visibility:visible;mso-wrap-distance-top:-2emu;mso-wrap-distance-bottom:-2emu"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w:r>
  </w:p>
  <w:p w14:paraId="5644BBA8" w14:textId="77777777" w:rsidR="008E1EF8" w:rsidRDefault="008E1EF8"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D412E2B" w14:textId="77777777" w:rsidR="008E1EF8" w:rsidRPr="008C08AD" w:rsidRDefault="008E1EF8" w:rsidP="003116A2">
    <w:pPr>
      <w:pStyle w:val="Kopfzeile"/>
      <w:tabs>
        <w:tab w:val="clear" w:pos="9072"/>
        <w:tab w:val="right" w:pos="8505"/>
      </w:tabs>
    </w:pPr>
  </w:p>
  <w:p w14:paraId="6894DED7" w14:textId="77777777" w:rsidR="008E1EF8" w:rsidRPr="0095002F" w:rsidRDefault="008E1EF8" w:rsidP="003116A2">
    <w:pPr>
      <w:pStyle w:val="Kopfzeile"/>
      <w:tabs>
        <w:tab w:val="right" w:pos="7371"/>
      </w:tabs>
    </w:pPr>
  </w:p>
  <w:p w14:paraId="3235D94A" w14:textId="77777777" w:rsidR="008E1EF8" w:rsidRDefault="008E1EF8"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6063A0"/>
    <w:multiLevelType w:val="hybridMultilevel"/>
    <w:tmpl w:val="B2CE1908"/>
    <w:lvl w:ilvl="0" w:tplc="8C32F466">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75A85"/>
    <w:multiLevelType w:val="singleLevel"/>
    <w:tmpl w:val="A30818D2"/>
    <w:lvl w:ilvl="0">
      <w:start w:val="1"/>
      <w:numFmt w:val="decimal"/>
      <w:lvlText w:val="%1."/>
      <w:legacy w:legacy="1" w:legacySpace="0" w:legacyIndent="283"/>
      <w:lvlJc w:val="left"/>
      <w:pPr>
        <w:ind w:left="283" w:hanging="283"/>
      </w:pPr>
    </w:lvl>
  </w:abstractNum>
  <w:abstractNum w:abstractNumId="5">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DF75FB2"/>
    <w:multiLevelType w:val="singleLevel"/>
    <w:tmpl w:val="A30818D2"/>
    <w:lvl w:ilvl="0">
      <w:start w:val="1"/>
      <w:numFmt w:val="decimal"/>
      <w:lvlText w:val="%1."/>
      <w:legacy w:legacy="1" w:legacySpace="0" w:legacyIndent="283"/>
      <w:lvlJc w:val="left"/>
      <w:pPr>
        <w:ind w:left="283" w:hanging="283"/>
      </w:pPr>
    </w:lvl>
  </w:abstractNum>
  <w:abstractNum w:abstractNumId="8">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1970260"/>
    <w:multiLevelType w:val="singleLevel"/>
    <w:tmpl w:val="A30818D2"/>
    <w:lvl w:ilvl="0">
      <w:start w:val="1"/>
      <w:numFmt w:val="decimal"/>
      <w:lvlText w:val="%1."/>
      <w:legacy w:legacy="1" w:legacySpace="0" w:legacyIndent="283"/>
      <w:lvlJc w:val="left"/>
      <w:pPr>
        <w:ind w:left="283" w:hanging="283"/>
      </w:pPr>
    </w:lvl>
  </w:abstractNum>
  <w:abstractNum w:abstractNumId="10">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501A3C74"/>
    <w:multiLevelType w:val="singleLevel"/>
    <w:tmpl w:val="A30818D2"/>
    <w:lvl w:ilvl="0">
      <w:start w:val="1"/>
      <w:numFmt w:val="decimal"/>
      <w:lvlText w:val="%1."/>
      <w:legacy w:legacy="1" w:legacySpace="0" w:legacyIndent="283"/>
      <w:lvlJc w:val="left"/>
      <w:pPr>
        <w:ind w:left="283" w:hanging="283"/>
      </w:pPr>
    </w:lvl>
  </w:abstractNum>
  <w:abstractNum w:abstractNumId="13">
    <w:nsid w:val="52C91FDC"/>
    <w:multiLevelType w:val="singleLevel"/>
    <w:tmpl w:val="A30818D2"/>
    <w:lvl w:ilvl="0">
      <w:start w:val="1"/>
      <w:numFmt w:val="decimal"/>
      <w:lvlText w:val="%1."/>
      <w:legacy w:legacy="1" w:legacySpace="0" w:legacyIndent="283"/>
      <w:lvlJc w:val="left"/>
      <w:pPr>
        <w:ind w:left="283" w:hanging="283"/>
      </w:pPr>
    </w:lvl>
  </w:abstractNum>
  <w:abstractNum w:abstractNumId="14">
    <w:nsid w:val="55387DFD"/>
    <w:multiLevelType w:val="singleLevel"/>
    <w:tmpl w:val="A30818D2"/>
    <w:lvl w:ilvl="0">
      <w:start w:val="1"/>
      <w:numFmt w:val="decimal"/>
      <w:lvlText w:val="%1."/>
      <w:legacy w:legacy="1" w:legacySpace="0" w:legacyIndent="283"/>
      <w:lvlJc w:val="left"/>
      <w:pPr>
        <w:ind w:left="283" w:hanging="283"/>
      </w:pPr>
    </w:lvl>
  </w:abstractNum>
  <w:abstractNum w:abstractNumId="15">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EEA7354"/>
    <w:multiLevelType w:val="singleLevel"/>
    <w:tmpl w:val="A30818D2"/>
    <w:lvl w:ilvl="0">
      <w:start w:val="1"/>
      <w:numFmt w:val="decimal"/>
      <w:lvlText w:val="%1."/>
      <w:legacy w:legacy="1" w:legacySpace="0" w:legacyIndent="283"/>
      <w:lvlJc w:val="left"/>
      <w:pPr>
        <w:ind w:left="283" w:hanging="283"/>
      </w:pPr>
    </w:lvl>
  </w:abstractNum>
  <w:abstractNum w:abstractNumId="17">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10"/>
  </w:num>
  <w:num w:numId="2">
    <w:abstractNumId w:val="1"/>
  </w:num>
  <w:num w:numId="3">
    <w:abstractNumId w:val="0"/>
  </w:num>
  <w:num w:numId="4">
    <w:abstractNumId w:val="18"/>
  </w:num>
  <w:num w:numId="5">
    <w:abstractNumId w:val="9"/>
  </w:num>
  <w:num w:numId="6">
    <w:abstractNumId w:val="16"/>
  </w:num>
  <w:num w:numId="7">
    <w:abstractNumId w:val="7"/>
  </w:num>
  <w:num w:numId="8">
    <w:abstractNumId w:val="4"/>
  </w:num>
  <w:num w:numId="9">
    <w:abstractNumId w:val="14"/>
  </w:num>
  <w:num w:numId="10">
    <w:abstractNumId w:val="19"/>
  </w:num>
  <w:num w:numId="11">
    <w:abstractNumId w:val="13"/>
  </w:num>
  <w:num w:numId="12">
    <w:abstractNumId w:val="12"/>
  </w:num>
  <w:num w:numId="13">
    <w:abstractNumId w:val="17"/>
  </w:num>
  <w:num w:numId="14">
    <w:abstractNumId w:val="2"/>
  </w:num>
  <w:num w:numId="15">
    <w:abstractNumId w:val="11"/>
  </w:num>
  <w:num w:numId="16">
    <w:abstractNumId w:val="6"/>
  </w:num>
  <w:num w:numId="17">
    <w:abstractNumId w:val="5"/>
  </w:num>
  <w:num w:numId="18">
    <w:abstractNumId w:val="15"/>
  </w:num>
  <w:num w:numId="19">
    <w:abstractNumId w:val="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autoHyphenation/>
  <w:hyphenationZone w:val="425"/>
  <w:characterSpacingControl w:val="doNotCompress"/>
  <w:hdrShapeDefaults>
    <o:shapedefaults v:ext="edit" spidmax="4102"/>
    <o:shapelayout v:ext="edit">
      <o:idmap v:ext="edit" data="4"/>
    </o:shapelayout>
  </w:hdrShapeDefaults>
  <w:footnotePr>
    <w:footnote w:id="-1"/>
    <w:footnote w:id="0"/>
  </w:footnotePr>
  <w:endnotePr>
    <w:endnote w:id="-1"/>
    <w:endnote w:id="0"/>
  </w:endnotePr>
  <w:compat>
    <w:useFELayout/>
    <w:compatSetting w:name="compatibilityMode" w:uri="http://schemas.microsoft.com/office/word" w:val="12"/>
  </w:compat>
  <w:rsids>
    <w:rsidRoot w:val="00C63EB3"/>
    <w:rsid w:val="0001389D"/>
    <w:rsid w:val="00022AE9"/>
    <w:rsid w:val="000357FC"/>
    <w:rsid w:val="0005200C"/>
    <w:rsid w:val="000553BA"/>
    <w:rsid w:val="00055A07"/>
    <w:rsid w:val="00060D21"/>
    <w:rsid w:val="00062990"/>
    <w:rsid w:val="000719AF"/>
    <w:rsid w:val="00081A7D"/>
    <w:rsid w:val="00083F43"/>
    <w:rsid w:val="00085EC0"/>
    <w:rsid w:val="00087606"/>
    <w:rsid w:val="000A3EDD"/>
    <w:rsid w:val="000A6392"/>
    <w:rsid w:val="000B3A98"/>
    <w:rsid w:val="000B4501"/>
    <w:rsid w:val="000B75EF"/>
    <w:rsid w:val="000D70D4"/>
    <w:rsid w:val="000E5792"/>
    <w:rsid w:val="000F3295"/>
    <w:rsid w:val="000F4CC7"/>
    <w:rsid w:val="00114469"/>
    <w:rsid w:val="001155F3"/>
    <w:rsid w:val="00122E97"/>
    <w:rsid w:val="0012393F"/>
    <w:rsid w:val="001268B8"/>
    <w:rsid w:val="0014252A"/>
    <w:rsid w:val="001519FF"/>
    <w:rsid w:val="00153617"/>
    <w:rsid w:val="00156828"/>
    <w:rsid w:val="00161C1F"/>
    <w:rsid w:val="00163D61"/>
    <w:rsid w:val="00171813"/>
    <w:rsid w:val="00173660"/>
    <w:rsid w:val="0017492B"/>
    <w:rsid w:val="001760AA"/>
    <w:rsid w:val="00177C6D"/>
    <w:rsid w:val="00190BCC"/>
    <w:rsid w:val="001A14CB"/>
    <w:rsid w:val="001A66A7"/>
    <w:rsid w:val="001B743B"/>
    <w:rsid w:val="001C314A"/>
    <w:rsid w:val="001C3214"/>
    <w:rsid w:val="001C3E1F"/>
    <w:rsid w:val="001D0C96"/>
    <w:rsid w:val="001D7DC9"/>
    <w:rsid w:val="001E0D7D"/>
    <w:rsid w:val="001F039D"/>
    <w:rsid w:val="001F0AEE"/>
    <w:rsid w:val="001F2EB6"/>
    <w:rsid w:val="001F2EC1"/>
    <w:rsid w:val="002245DC"/>
    <w:rsid w:val="00225EA6"/>
    <w:rsid w:val="00226FC1"/>
    <w:rsid w:val="00233575"/>
    <w:rsid w:val="00241E55"/>
    <w:rsid w:val="00244A46"/>
    <w:rsid w:val="00254AAC"/>
    <w:rsid w:val="00257178"/>
    <w:rsid w:val="0027408A"/>
    <w:rsid w:val="00281DEB"/>
    <w:rsid w:val="00292C04"/>
    <w:rsid w:val="00296E12"/>
    <w:rsid w:val="002A78FB"/>
    <w:rsid w:val="002B4217"/>
    <w:rsid w:val="002C0DC8"/>
    <w:rsid w:val="002C1891"/>
    <w:rsid w:val="002C6B10"/>
    <w:rsid w:val="002E12CD"/>
    <w:rsid w:val="002E1CE2"/>
    <w:rsid w:val="002E3B4F"/>
    <w:rsid w:val="002F19FD"/>
    <w:rsid w:val="002F1BCF"/>
    <w:rsid w:val="002F5AB7"/>
    <w:rsid w:val="002F7D8F"/>
    <w:rsid w:val="003036E1"/>
    <w:rsid w:val="003116A2"/>
    <w:rsid w:val="00312640"/>
    <w:rsid w:val="0032749F"/>
    <w:rsid w:val="003303C6"/>
    <w:rsid w:val="00334D8A"/>
    <w:rsid w:val="003359AD"/>
    <w:rsid w:val="003366BF"/>
    <w:rsid w:val="00336AE4"/>
    <w:rsid w:val="00336B13"/>
    <w:rsid w:val="00336EC5"/>
    <w:rsid w:val="00356473"/>
    <w:rsid w:val="003644B9"/>
    <w:rsid w:val="00381308"/>
    <w:rsid w:val="00385CB2"/>
    <w:rsid w:val="00387DC3"/>
    <w:rsid w:val="00392017"/>
    <w:rsid w:val="003B5601"/>
    <w:rsid w:val="003D23C3"/>
    <w:rsid w:val="003F6D50"/>
    <w:rsid w:val="00400E87"/>
    <w:rsid w:val="0040208A"/>
    <w:rsid w:val="004100F2"/>
    <w:rsid w:val="00411497"/>
    <w:rsid w:val="00413C50"/>
    <w:rsid w:val="00413C9C"/>
    <w:rsid w:val="00423AE5"/>
    <w:rsid w:val="00425285"/>
    <w:rsid w:val="0044006A"/>
    <w:rsid w:val="00440656"/>
    <w:rsid w:val="00450D83"/>
    <w:rsid w:val="00456100"/>
    <w:rsid w:val="00465AEA"/>
    <w:rsid w:val="00474066"/>
    <w:rsid w:val="0047658D"/>
    <w:rsid w:val="00481682"/>
    <w:rsid w:val="00482A35"/>
    <w:rsid w:val="00490101"/>
    <w:rsid w:val="004A56F5"/>
    <w:rsid w:val="004A781C"/>
    <w:rsid w:val="004B30AC"/>
    <w:rsid w:val="004B581D"/>
    <w:rsid w:val="004B5C58"/>
    <w:rsid w:val="004B6691"/>
    <w:rsid w:val="004C630A"/>
    <w:rsid w:val="004C682A"/>
    <w:rsid w:val="004D2BB3"/>
    <w:rsid w:val="004E7323"/>
    <w:rsid w:val="004F5D28"/>
    <w:rsid w:val="0050506D"/>
    <w:rsid w:val="005326F5"/>
    <w:rsid w:val="00533BC0"/>
    <w:rsid w:val="00542314"/>
    <w:rsid w:val="00543417"/>
    <w:rsid w:val="00544D87"/>
    <w:rsid w:val="005619E7"/>
    <w:rsid w:val="0056459E"/>
    <w:rsid w:val="00567D18"/>
    <w:rsid w:val="0058134E"/>
    <w:rsid w:val="0058247B"/>
    <w:rsid w:val="005A12BF"/>
    <w:rsid w:val="005A2FA4"/>
    <w:rsid w:val="005B029B"/>
    <w:rsid w:val="005D0E86"/>
    <w:rsid w:val="005E0DCE"/>
    <w:rsid w:val="005E2F60"/>
    <w:rsid w:val="005F6F32"/>
    <w:rsid w:val="006014EE"/>
    <w:rsid w:val="00612E1F"/>
    <w:rsid w:val="00617934"/>
    <w:rsid w:val="00622D04"/>
    <w:rsid w:val="006351B6"/>
    <w:rsid w:val="00651664"/>
    <w:rsid w:val="00663918"/>
    <w:rsid w:val="00670961"/>
    <w:rsid w:val="006876D0"/>
    <w:rsid w:val="0069491B"/>
    <w:rsid w:val="006A6063"/>
    <w:rsid w:val="006A78D0"/>
    <w:rsid w:val="006B132F"/>
    <w:rsid w:val="006C2652"/>
    <w:rsid w:val="006C62A6"/>
    <w:rsid w:val="006C7159"/>
    <w:rsid w:val="006D00EC"/>
    <w:rsid w:val="006D159F"/>
    <w:rsid w:val="006D3EE6"/>
    <w:rsid w:val="006F25F5"/>
    <w:rsid w:val="006F735E"/>
    <w:rsid w:val="006F7448"/>
    <w:rsid w:val="00701D6A"/>
    <w:rsid w:val="007100CF"/>
    <w:rsid w:val="00710980"/>
    <w:rsid w:val="00715164"/>
    <w:rsid w:val="00715A04"/>
    <w:rsid w:val="0073449C"/>
    <w:rsid w:val="007354DD"/>
    <w:rsid w:val="00735A0A"/>
    <w:rsid w:val="00740B71"/>
    <w:rsid w:val="007564EE"/>
    <w:rsid w:val="00760431"/>
    <w:rsid w:val="00764DA5"/>
    <w:rsid w:val="00773C4D"/>
    <w:rsid w:val="00774C04"/>
    <w:rsid w:val="007806E0"/>
    <w:rsid w:val="00780DFE"/>
    <w:rsid w:val="00793B05"/>
    <w:rsid w:val="007C4582"/>
    <w:rsid w:val="007D5C64"/>
    <w:rsid w:val="007D6FE4"/>
    <w:rsid w:val="007F0851"/>
    <w:rsid w:val="007F1509"/>
    <w:rsid w:val="007F418C"/>
    <w:rsid w:val="00806FD9"/>
    <w:rsid w:val="00820489"/>
    <w:rsid w:val="00852E7F"/>
    <w:rsid w:val="00863C80"/>
    <w:rsid w:val="008642B0"/>
    <w:rsid w:val="00866431"/>
    <w:rsid w:val="00876D4B"/>
    <w:rsid w:val="00887803"/>
    <w:rsid w:val="00897E31"/>
    <w:rsid w:val="008A1889"/>
    <w:rsid w:val="008C252A"/>
    <w:rsid w:val="008C3E42"/>
    <w:rsid w:val="008D1756"/>
    <w:rsid w:val="008D50FE"/>
    <w:rsid w:val="008E1BEB"/>
    <w:rsid w:val="008E1EF8"/>
    <w:rsid w:val="008F1A9E"/>
    <w:rsid w:val="00906BCE"/>
    <w:rsid w:val="00932BD5"/>
    <w:rsid w:val="00936355"/>
    <w:rsid w:val="009444DA"/>
    <w:rsid w:val="00950C07"/>
    <w:rsid w:val="009511F4"/>
    <w:rsid w:val="00966F24"/>
    <w:rsid w:val="00975152"/>
    <w:rsid w:val="009803E9"/>
    <w:rsid w:val="00983BF9"/>
    <w:rsid w:val="0098530C"/>
    <w:rsid w:val="009924A8"/>
    <w:rsid w:val="009A22D9"/>
    <w:rsid w:val="009A2C6C"/>
    <w:rsid w:val="009A40FB"/>
    <w:rsid w:val="009A5480"/>
    <w:rsid w:val="009B087E"/>
    <w:rsid w:val="009B2B03"/>
    <w:rsid w:val="009B4EEF"/>
    <w:rsid w:val="009B6936"/>
    <w:rsid w:val="009C4E6C"/>
    <w:rsid w:val="009C71B2"/>
    <w:rsid w:val="009D0EF9"/>
    <w:rsid w:val="009D15A9"/>
    <w:rsid w:val="009D49A4"/>
    <w:rsid w:val="009E720C"/>
    <w:rsid w:val="009F5D8F"/>
    <w:rsid w:val="00A06A80"/>
    <w:rsid w:val="00A1644A"/>
    <w:rsid w:val="00A22753"/>
    <w:rsid w:val="00A268E4"/>
    <w:rsid w:val="00A27B33"/>
    <w:rsid w:val="00A36928"/>
    <w:rsid w:val="00A400CD"/>
    <w:rsid w:val="00A43611"/>
    <w:rsid w:val="00A45BF4"/>
    <w:rsid w:val="00A5341C"/>
    <w:rsid w:val="00A55B98"/>
    <w:rsid w:val="00A5794C"/>
    <w:rsid w:val="00A74307"/>
    <w:rsid w:val="00A902EF"/>
    <w:rsid w:val="00A915F7"/>
    <w:rsid w:val="00A936B4"/>
    <w:rsid w:val="00A95278"/>
    <w:rsid w:val="00AA5001"/>
    <w:rsid w:val="00AA69C3"/>
    <w:rsid w:val="00AB1460"/>
    <w:rsid w:val="00AB5C47"/>
    <w:rsid w:val="00AB6252"/>
    <w:rsid w:val="00AC251B"/>
    <w:rsid w:val="00AC2988"/>
    <w:rsid w:val="00AC491B"/>
    <w:rsid w:val="00AD5200"/>
    <w:rsid w:val="00AE0B14"/>
    <w:rsid w:val="00AE4FC4"/>
    <w:rsid w:val="00AF3D59"/>
    <w:rsid w:val="00AF625D"/>
    <w:rsid w:val="00AF7525"/>
    <w:rsid w:val="00B043BF"/>
    <w:rsid w:val="00B13E62"/>
    <w:rsid w:val="00B2284E"/>
    <w:rsid w:val="00B300C0"/>
    <w:rsid w:val="00B31CD3"/>
    <w:rsid w:val="00B44C3B"/>
    <w:rsid w:val="00B54569"/>
    <w:rsid w:val="00B55E00"/>
    <w:rsid w:val="00B64440"/>
    <w:rsid w:val="00B71DF7"/>
    <w:rsid w:val="00B74543"/>
    <w:rsid w:val="00B765DC"/>
    <w:rsid w:val="00B830F4"/>
    <w:rsid w:val="00B94813"/>
    <w:rsid w:val="00BA1D25"/>
    <w:rsid w:val="00BA2938"/>
    <w:rsid w:val="00BB14CC"/>
    <w:rsid w:val="00BB57AF"/>
    <w:rsid w:val="00BB7642"/>
    <w:rsid w:val="00BB7EC2"/>
    <w:rsid w:val="00BC53CB"/>
    <w:rsid w:val="00BD13B5"/>
    <w:rsid w:val="00BE5CCD"/>
    <w:rsid w:val="00BF7FF6"/>
    <w:rsid w:val="00C0038C"/>
    <w:rsid w:val="00C0379C"/>
    <w:rsid w:val="00C06DA7"/>
    <w:rsid w:val="00C22DB5"/>
    <w:rsid w:val="00C23C3A"/>
    <w:rsid w:val="00C3055D"/>
    <w:rsid w:val="00C35072"/>
    <w:rsid w:val="00C472F1"/>
    <w:rsid w:val="00C53AFE"/>
    <w:rsid w:val="00C60EB7"/>
    <w:rsid w:val="00C636E4"/>
    <w:rsid w:val="00C63EB3"/>
    <w:rsid w:val="00C64470"/>
    <w:rsid w:val="00C6599C"/>
    <w:rsid w:val="00C72CAF"/>
    <w:rsid w:val="00C82A2C"/>
    <w:rsid w:val="00C90F1E"/>
    <w:rsid w:val="00C95AB3"/>
    <w:rsid w:val="00C965E3"/>
    <w:rsid w:val="00C97FD2"/>
    <w:rsid w:val="00CA65C5"/>
    <w:rsid w:val="00CB2F9B"/>
    <w:rsid w:val="00CC1F44"/>
    <w:rsid w:val="00CC2CDC"/>
    <w:rsid w:val="00CC4EF2"/>
    <w:rsid w:val="00CC6E1C"/>
    <w:rsid w:val="00D00EB3"/>
    <w:rsid w:val="00D060D0"/>
    <w:rsid w:val="00D071CA"/>
    <w:rsid w:val="00D11DE0"/>
    <w:rsid w:val="00D177DC"/>
    <w:rsid w:val="00D252A1"/>
    <w:rsid w:val="00D26442"/>
    <w:rsid w:val="00D335BC"/>
    <w:rsid w:val="00D52310"/>
    <w:rsid w:val="00D57DE0"/>
    <w:rsid w:val="00D61489"/>
    <w:rsid w:val="00D67F24"/>
    <w:rsid w:val="00D7536F"/>
    <w:rsid w:val="00D8012E"/>
    <w:rsid w:val="00D80478"/>
    <w:rsid w:val="00D82467"/>
    <w:rsid w:val="00D86AC0"/>
    <w:rsid w:val="00D907FA"/>
    <w:rsid w:val="00D92B8B"/>
    <w:rsid w:val="00D94ACB"/>
    <w:rsid w:val="00D94C37"/>
    <w:rsid w:val="00D94CD0"/>
    <w:rsid w:val="00DA0350"/>
    <w:rsid w:val="00DA0A10"/>
    <w:rsid w:val="00DB2ADC"/>
    <w:rsid w:val="00DB6312"/>
    <w:rsid w:val="00DB6D00"/>
    <w:rsid w:val="00DC1B6A"/>
    <w:rsid w:val="00DC437A"/>
    <w:rsid w:val="00DC4FBD"/>
    <w:rsid w:val="00DC5A0C"/>
    <w:rsid w:val="00DC7F5A"/>
    <w:rsid w:val="00DD33FB"/>
    <w:rsid w:val="00DD37D6"/>
    <w:rsid w:val="00DE0C7A"/>
    <w:rsid w:val="00DE2539"/>
    <w:rsid w:val="00DE2C48"/>
    <w:rsid w:val="00DE7AE2"/>
    <w:rsid w:val="00DF09EC"/>
    <w:rsid w:val="00DF4603"/>
    <w:rsid w:val="00DF5970"/>
    <w:rsid w:val="00E00E81"/>
    <w:rsid w:val="00E01E37"/>
    <w:rsid w:val="00E03008"/>
    <w:rsid w:val="00E10BA3"/>
    <w:rsid w:val="00E11170"/>
    <w:rsid w:val="00E13AA3"/>
    <w:rsid w:val="00E21E5B"/>
    <w:rsid w:val="00E2265D"/>
    <w:rsid w:val="00E23C9E"/>
    <w:rsid w:val="00E241AE"/>
    <w:rsid w:val="00E264B0"/>
    <w:rsid w:val="00E303C1"/>
    <w:rsid w:val="00E34B4E"/>
    <w:rsid w:val="00E40B61"/>
    <w:rsid w:val="00E40D1D"/>
    <w:rsid w:val="00E41FDE"/>
    <w:rsid w:val="00E43569"/>
    <w:rsid w:val="00E51EBD"/>
    <w:rsid w:val="00E5219D"/>
    <w:rsid w:val="00E52953"/>
    <w:rsid w:val="00E541AD"/>
    <w:rsid w:val="00E6184D"/>
    <w:rsid w:val="00E6509B"/>
    <w:rsid w:val="00E777CF"/>
    <w:rsid w:val="00E8466F"/>
    <w:rsid w:val="00E8657C"/>
    <w:rsid w:val="00E86DBB"/>
    <w:rsid w:val="00E92A69"/>
    <w:rsid w:val="00E963A0"/>
    <w:rsid w:val="00EB7EA9"/>
    <w:rsid w:val="00EC0734"/>
    <w:rsid w:val="00ED1CBB"/>
    <w:rsid w:val="00ED6B18"/>
    <w:rsid w:val="00ED7BF7"/>
    <w:rsid w:val="00ED7F2D"/>
    <w:rsid w:val="00EE104B"/>
    <w:rsid w:val="00EE4976"/>
    <w:rsid w:val="00EF6E86"/>
    <w:rsid w:val="00F250BB"/>
    <w:rsid w:val="00F42ABF"/>
    <w:rsid w:val="00F5218D"/>
    <w:rsid w:val="00F55010"/>
    <w:rsid w:val="00F6198D"/>
    <w:rsid w:val="00F7099F"/>
    <w:rsid w:val="00F72F28"/>
    <w:rsid w:val="00F73E31"/>
    <w:rsid w:val="00F77AB1"/>
    <w:rsid w:val="00F86DFC"/>
    <w:rsid w:val="00F87771"/>
    <w:rsid w:val="00F961F0"/>
    <w:rsid w:val="00F96E29"/>
    <w:rsid w:val="00FA158C"/>
    <w:rsid w:val="00FA762D"/>
    <w:rsid w:val="00FA78E0"/>
    <w:rsid w:val="00FB0BB2"/>
    <w:rsid w:val="00FC2EF5"/>
    <w:rsid w:val="00FE1AB3"/>
    <w:rsid w:val="00FF016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02"/>
    <o:shapelayout v:ext="edit">
      <o:idmap v:ext="edit" data="1"/>
    </o:shapelayout>
  </w:shapeDefaults>
  <w:decimalSymbol w:val=","/>
  <w:listSeparator w:val=";"/>
  <w14:docId w14:val="5D99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sChild>
                                                                                                                                    <w:div w:id="824974692">
                                                                                                                                      <w:marLeft w:val="0"/>
                                                                                                                                      <w:marRight w:val="0"/>
                                                                                                                                      <w:marTop w:val="0"/>
                                                                                                                                      <w:marBottom w:val="0"/>
                                                                                                                                      <w:divBdr>
                                                                                                                                        <w:top w:val="none" w:sz="0" w:space="0" w:color="auto"/>
                                                                                                                                        <w:left w:val="none" w:sz="0" w:space="0" w:color="auto"/>
                                                                                                                                        <w:bottom w:val="none" w:sz="0" w:space="0" w:color="auto"/>
                                                                                                                                        <w:right w:val="none" w:sz="0" w:space="0" w:color="auto"/>
                                                                                                                                      </w:divBdr>
                                                                                                                                      <w:divsChild>
                                                                                                                                        <w:div w:id="15019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28003</Words>
  <Characters>176422</Characters>
  <Application>Microsoft Macintosh Word</Application>
  <DocSecurity>0</DocSecurity>
  <Lines>1470</Lines>
  <Paragraphs>408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Universität Osnabrück</Company>
  <LinksUpToDate>false</LinksUpToDate>
  <CharactersWithSpaces>204017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170</cp:revision>
  <cp:lastPrinted>2015-01-19T11:22:00Z</cp:lastPrinted>
  <dcterms:created xsi:type="dcterms:W3CDTF">2015-01-19T11:22:00Z</dcterms:created>
  <dcterms:modified xsi:type="dcterms:W3CDTF">2015-01-20T08:44:00Z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