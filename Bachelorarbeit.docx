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CB2A5E" w14:textId="77777777" w:rsidR="00C63EB3" w:rsidRDefault="00C63EB3" w:rsidP="00C63EB3">
      <w:r>
        <w:softHyphen/>
      </w:r>
    </w:p>
    <w:sdt>
      <w:sdtPr>
        <w:id w:val="15553799"/>
        <w:docPartObj>
          <w:docPartGallery w:val="Cover Pages"/>
          <w:docPartUnique/>
        </w:docPartObj>
      </w:sdtPr>
      <w:sdtContent>
        <w:p w14:paraId="4925404C" w14:textId="77777777" w:rsidR="00C63EB3" w:rsidRPr="003C7E2E" w:rsidRDefault="00C63EB3" w:rsidP="00C63EB3"/>
        <w:p w14:paraId="35209008" w14:textId="77777777" w:rsidR="00C63EB3" w:rsidRPr="003C7E2E" w:rsidRDefault="00C63EB3" w:rsidP="00C63EB3">
          <w:pPr>
            <w:pStyle w:val="BasicTextCentered"/>
            <w:jc w:val="left"/>
          </w:pPr>
          <w:r w:rsidRPr="003C7E2E">
            <w:rPr>
              <w:noProof/>
            </w:rPr>
            <mc:AlternateContent>
              <mc:Choice Requires="wps">
                <w:drawing>
                  <wp:anchor distT="0" distB="0" distL="114300" distR="114300" simplePos="0" relativeHeight="251660288" behindDoc="0" locked="0" layoutInCell="1" allowOverlap="1" wp14:anchorId="7DE21236" wp14:editId="64E1A20B">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18BB3F" w14:textId="77777777" w:rsidR="006D00EC" w:rsidRDefault="006D00EC" w:rsidP="00C63EB3">
                                <w:pPr>
                                  <w:pStyle w:val="BasicTextIndentation"/>
                                </w:pPr>
                                <w:r w:rsidRPr="00F656D1">
                                  <w:rPr>
                                    <w:rStyle w:val="BasicCharBold"/>
                                  </w:rPr>
                                  <w:t>Themensteller:</w:t>
                                </w:r>
                                <w:r>
                                  <w:tab/>
                                  <w:t>Prof. Dr. Oliver Thomas</w:t>
                                </w:r>
                              </w:p>
                              <w:p w14:paraId="6AD44962" w14:textId="77777777" w:rsidR="006D00EC" w:rsidRDefault="006D00EC" w:rsidP="00C63EB3">
                                <w:pPr>
                                  <w:pStyle w:val="BasicTextIndentation"/>
                                </w:pPr>
                                <w:r w:rsidRPr="00F656D1">
                                  <w:rPr>
                                    <w:rStyle w:val="BasicCharBold"/>
                                  </w:rPr>
                                  <w:t>Betreuer:</w:t>
                                </w:r>
                                <w:r>
                                  <w:tab/>
                                  <w:t>Dirk Metzger, M.Sc. with Honors</w:t>
                                </w:r>
                              </w:p>
                              <w:p w14:paraId="6D102B36" w14:textId="77777777" w:rsidR="006D00EC" w:rsidRDefault="006D00EC" w:rsidP="00C63EB3">
                                <w:pPr>
                                  <w:pStyle w:val="BasicTextIndentation"/>
                                </w:pPr>
                              </w:p>
                              <w:p w14:paraId="2056A524" w14:textId="77777777" w:rsidR="006D00EC" w:rsidRDefault="006D00EC" w:rsidP="00C63EB3">
                                <w:pPr>
                                  <w:pStyle w:val="BasicTextIndentation"/>
                                </w:pPr>
                                <w:r>
                                  <w:rPr>
                                    <w:rStyle w:val="BasicCharBold"/>
                                  </w:rPr>
                                  <w:t>V</w:t>
                                </w:r>
                                <w:r w:rsidRPr="00F656D1">
                                  <w:rPr>
                                    <w:rStyle w:val="BasicCharBold"/>
                                  </w:rPr>
                                  <w:t>orgelegt von:</w:t>
                                </w:r>
                                <w:r>
                                  <w:tab/>
                                  <w:t>Jannik Hoffjann</w:t>
                                </w:r>
                              </w:p>
                              <w:p w14:paraId="370A068F" w14:textId="77777777" w:rsidR="006D00EC" w:rsidRPr="001519FF" w:rsidRDefault="006D00EC" w:rsidP="00C63EB3">
                                <w:pPr>
                                  <w:pStyle w:val="BasicTextIndentation"/>
                                  <w:rPr>
                                    <w:rStyle w:val="BasicCharBold"/>
                                    <w:b w:val="0"/>
                                  </w:rPr>
                                </w:pPr>
                                <w:r>
                                  <w:rPr>
                                    <w:rStyle w:val="BasicCharBold"/>
                                  </w:rPr>
                                  <w:tab/>
                                </w:r>
                                <w:r w:rsidRPr="001519FF">
                                  <w:rPr>
                                    <w:rStyle w:val="BasicCharBold"/>
                                    <w:b w:val="0"/>
                                  </w:rPr>
                                  <w:t>Jahnplatz 6 W-169</w:t>
                                </w:r>
                              </w:p>
                              <w:p w14:paraId="16AA636F" w14:textId="77777777" w:rsidR="006D00EC" w:rsidRDefault="006D00EC" w:rsidP="00C63EB3">
                                <w:pPr>
                                  <w:pStyle w:val="BasicTextIndentation"/>
                                </w:pPr>
                                <w:r w:rsidRPr="001519FF">
                                  <w:rPr>
                                    <w:rStyle w:val="BasicCharBold"/>
                                    <w:b w:val="0"/>
                                  </w:rPr>
                                  <w:tab/>
                                  <w:t>49080 Osnabrück</w:t>
                                </w:r>
                                <w:r w:rsidRPr="001519FF">
                                  <w:rPr>
                                    <w:rStyle w:val="BasicCharBold"/>
                                    <w:b w:val="0"/>
                                  </w:rPr>
                                  <w:tab/>
                                </w:r>
                                <w:r>
                                  <w:br/>
                                </w:r>
                              </w:p>
                              <w:p w14:paraId="21B557BE" w14:textId="77777777" w:rsidR="006D00EC" w:rsidRDefault="006D00EC" w:rsidP="00C63EB3">
                                <w:pPr>
                                  <w:pStyle w:val="BasicTextIndentation"/>
                                  <w:ind w:firstLine="0"/>
                                </w:pPr>
                                <w:r>
                                  <w:t>Matrikelnummer: 945592</w:t>
                                </w:r>
                                <w:r>
                                  <w:br/>
                                </w:r>
                                <w:r w:rsidRPr="00F656D1">
                                  <w:t>E-Mail-Adresse:</w:t>
                                </w:r>
                                <w:r>
                                  <w:t xml:space="preserve"> jhoffjann@uni-osnabrueck.de</w:t>
                                </w:r>
                              </w:p>
                              <w:p w14:paraId="44F3D343" w14:textId="77777777" w:rsidR="006D00EC" w:rsidRDefault="006D00EC" w:rsidP="00C63EB3">
                                <w:pPr>
                                  <w:pStyle w:val="BasicTextIndentation"/>
                                </w:pPr>
                              </w:p>
                              <w:p w14:paraId="58FC96DE" w14:textId="77777777" w:rsidR="006D00EC" w:rsidRDefault="006D00EC" w:rsidP="00C63EB3">
                                <w:pPr>
                                  <w:pStyle w:val="BasicTextIndentation"/>
                                </w:pPr>
                                <w:r w:rsidRPr="00F656D1">
                                  <w:rPr>
                                    <w:rStyle w:val="BasicCharBold"/>
                                  </w:rPr>
                                  <w:t>Abgabetermin:</w:t>
                                </w:r>
                                <w:r>
                                  <w:tab/>
                                  <w:t>2015-01-22</w:t>
                                </w:r>
                              </w:p>
                              <w:p w14:paraId="6D34A135" w14:textId="77777777" w:rsidR="006D00EC" w:rsidRDefault="006D00EC" w:rsidP="00C63EB3"/>
                              <w:p w14:paraId="171950F0" w14:textId="77777777" w:rsidR="006D00EC" w:rsidRDefault="006D00EC" w:rsidP="00C63EB3">
                                <w:pPr>
                                  <w:pStyle w:val="BasicTextIndentation"/>
                                </w:pPr>
                                <w:r w:rsidRPr="00F656D1">
                                  <w:rPr>
                                    <w:rStyle w:val="BasicCharBold"/>
                                  </w:rPr>
                                  <w:t>Themensteller:</w:t>
                                </w:r>
                                <w:r>
                                  <w:tab/>
                                  <w:t>Prof. Dr. Oliver Thomas</w:t>
                                </w:r>
                              </w:p>
                              <w:p w14:paraId="4142C335" w14:textId="77777777" w:rsidR="006D00EC" w:rsidRDefault="006D00EC" w:rsidP="00C63EB3">
                                <w:pPr>
                                  <w:pStyle w:val="BasicTextIndentation"/>
                                </w:pPr>
                                <w:r w:rsidRPr="00F656D1">
                                  <w:rPr>
                                    <w:rStyle w:val="BasicCharBold"/>
                                  </w:rPr>
                                  <w:t>Betreuer:</w:t>
                                </w:r>
                                <w:r>
                                  <w:tab/>
                                  <w:t>Vorname Name</w:t>
                                </w:r>
                              </w:p>
                              <w:p w14:paraId="39478EB0" w14:textId="77777777" w:rsidR="006D00EC" w:rsidRDefault="006D00EC" w:rsidP="00C63EB3">
                                <w:pPr>
                                  <w:pStyle w:val="BasicTextIndentation"/>
                                </w:pPr>
                              </w:p>
                              <w:p w14:paraId="0939C5E4" w14:textId="77777777" w:rsidR="006D00EC" w:rsidRDefault="006D00EC"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0869680A" w14:textId="77777777" w:rsidR="006D00EC" w:rsidRDefault="006D00EC" w:rsidP="00C63EB3">
                                <w:pPr>
                                  <w:pStyle w:val="BasicTextIndentation"/>
                                  <w:ind w:firstLine="0"/>
                                </w:pPr>
                                <w:r>
                                  <w:t xml:space="preserve">Matrikelnummer: </w:t>
                                </w:r>
                                <w:r w:rsidRPr="00F656D1">
                                  <w:t>00000000</w:t>
                                </w:r>
                                <w:r>
                                  <w:br/>
                                </w:r>
                                <w:r w:rsidRPr="00F656D1">
                                  <w:t>E-Mail-Adresse:</w:t>
                                </w:r>
                                <w:r>
                                  <w:t xml:space="preserve"> mustermann@uni-osnabrueck.de</w:t>
                                </w:r>
                              </w:p>
                              <w:p w14:paraId="4EC9018D" w14:textId="77777777" w:rsidR="006D00EC" w:rsidRDefault="006D00EC" w:rsidP="00C63EB3">
                                <w:pPr>
                                  <w:pStyle w:val="BasicTextIndentation"/>
                                </w:pPr>
                              </w:p>
                              <w:p w14:paraId="104D67BA" w14:textId="77777777" w:rsidR="006D00EC" w:rsidRDefault="006D00EC" w:rsidP="00C63EB3">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5718BB3F" w14:textId="77777777" w:rsidR="006D00EC" w:rsidRDefault="006D00EC" w:rsidP="00C63EB3">
                          <w:pPr>
                            <w:pStyle w:val="BasicTextIndentation"/>
                          </w:pPr>
                          <w:r w:rsidRPr="00F656D1">
                            <w:rPr>
                              <w:rStyle w:val="BasicCharBold"/>
                            </w:rPr>
                            <w:t>Themensteller:</w:t>
                          </w:r>
                          <w:r>
                            <w:tab/>
                            <w:t>Prof. Dr. Oliver Thomas</w:t>
                          </w:r>
                        </w:p>
                        <w:p w14:paraId="6AD44962" w14:textId="77777777" w:rsidR="006D00EC" w:rsidRDefault="006D00EC" w:rsidP="00C63EB3">
                          <w:pPr>
                            <w:pStyle w:val="BasicTextIndentation"/>
                          </w:pPr>
                          <w:r w:rsidRPr="00F656D1">
                            <w:rPr>
                              <w:rStyle w:val="BasicCharBold"/>
                            </w:rPr>
                            <w:t>Betreuer:</w:t>
                          </w:r>
                          <w:r>
                            <w:tab/>
                            <w:t>Dirk Metzger, M.Sc. with Honors</w:t>
                          </w:r>
                        </w:p>
                        <w:p w14:paraId="6D102B36" w14:textId="77777777" w:rsidR="006D00EC" w:rsidRDefault="006D00EC" w:rsidP="00C63EB3">
                          <w:pPr>
                            <w:pStyle w:val="BasicTextIndentation"/>
                          </w:pPr>
                        </w:p>
                        <w:p w14:paraId="2056A524" w14:textId="77777777" w:rsidR="006D00EC" w:rsidRDefault="006D00EC" w:rsidP="00C63EB3">
                          <w:pPr>
                            <w:pStyle w:val="BasicTextIndentation"/>
                          </w:pPr>
                          <w:r>
                            <w:rPr>
                              <w:rStyle w:val="BasicCharBold"/>
                            </w:rPr>
                            <w:t>V</w:t>
                          </w:r>
                          <w:r w:rsidRPr="00F656D1">
                            <w:rPr>
                              <w:rStyle w:val="BasicCharBold"/>
                            </w:rPr>
                            <w:t>orgelegt von:</w:t>
                          </w:r>
                          <w:r>
                            <w:tab/>
                            <w:t>Jannik Hoffjann</w:t>
                          </w:r>
                        </w:p>
                        <w:p w14:paraId="370A068F" w14:textId="77777777" w:rsidR="006D00EC" w:rsidRPr="001519FF" w:rsidRDefault="006D00EC" w:rsidP="00C63EB3">
                          <w:pPr>
                            <w:pStyle w:val="BasicTextIndentation"/>
                            <w:rPr>
                              <w:rStyle w:val="BasicCharBold"/>
                              <w:b w:val="0"/>
                            </w:rPr>
                          </w:pPr>
                          <w:r>
                            <w:rPr>
                              <w:rStyle w:val="BasicCharBold"/>
                            </w:rPr>
                            <w:tab/>
                          </w:r>
                          <w:r w:rsidRPr="001519FF">
                            <w:rPr>
                              <w:rStyle w:val="BasicCharBold"/>
                              <w:b w:val="0"/>
                            </w:rPr>
                            <w:t>Jahnplatz 6 W-169</w:t>
                          </w:r>
                        </w:p>
                        <w:p w14:paraId="16AA636F" w14:textId="77777777" w:rsidR="006D00EC" w:rsidRDefault="006D00EC" w:rsidP="00C63EB3">
                          <w:pPr>
                            <w:pStyle w:val="BasicTextIndentation"/>
                          </w:pPr>
                          <w:r w:rsidRPr="001519FF">
                            <w:rPr>
                              <w:rStyle w:val="BasicCharBold"/>
                              <w:b w:val="0"/>
                            </w:rPr>
                            <w:tab/>
                            <w:t>49080 Osnabrück</w:t>
                          </w:r>
                          <w:r w:rsidRPr="001519FF">
                            <w:rPr>
                              <w:rStyle w:val="BasicCharBold"/>
                              <w:b w:val="0"/>
                            </w:rPr>
                            <w:tab/>
                          </w:r>
                          <w:r>
                            <w:br/>
                          </w:r>
                        </w:p>
                        <w:p w14:paraId="21B557BE" w14:textId="77777777" w:rsidR="006D00EC" w:rsidRDefault="006D00EC" w:rsidP="00C63EB3">
                          <w:pPr>
                            <w:pStyle w:val="BasicTextIndentation"/>
                            <w:ind w:firstLine="0"/>
                          </w:pPr>
                          <w:r>
                            <w:t>Matrikelnummer: 945592</w:t>
                          </w:r>
                          <w:r>
                            <w:br/>
                          </w:r>
                          <w:r w:rsidRPr="00F656D1">
                            <w:t>E-Mail-Adresse:</w:t>
                          </w:r>
                          <w:r>
                            <w:t xml:space="preserve"> jhoffjann@uni-osnabrueck.de</w:t>
                          </w:r>
                        </w:p>
                        <w:p w14:paraId="44F3D343" w14:textId="77777777" w:rsidR="006D00EC" w:rsidRDefault="006D00EC" w:rsidP="00C63EB3">
                          <w:pPr>
                            <w:pStyle w:val="BasicTextIndentation"/>
                          </w:pPr>
                        </w:p>
                        <w:p w14:paraId="58FC96DE" w14:textId="77777777" w:rsidR="006D00EC" w:rsidRDefault="006D00EC" w:rsidP="00C63EB3">
                          <w:pPr>
                            <w:pStyle w:val="BasicTextIndentation"/>
                          </w:pPr>
                          <w:r w:rsidRPr="00F656D1">
                            <w:rPr>
                              <w:rStyle w:val="BasicCharBold"/>
                            </w:rPr>
                            <w:t>Abgabetermin:</w:t>
                          </w:r>
                          <w:r>
                            <w:tab/>
                            <w:t>2015-01-22</w:t>
                          </w:r>
                        </w:p>
                        <w:p w14:paraId="6D34A135" w14:textId="77777777" w:rsidR="006D00EC" w:rsidRDefault="006D00EC" w:rsidP="00C63EB3"/>
                        <w:p w14:paraId="171950F0" w14:textId="77777777" w:rsidR="006D00EC" w:rsidRDefault="006D00EC" w:rsidP="00C63EB3">
                          <w:pPr>
                            <w:pStyle w:val="BasicTextIndentation"/>
                          </w:pPr>
                          <w:r w:rsidRPr="00F656D1">
                            <w:rPr>
                              <w:rStyle w:val="BasicCharBold"/>
                            </w:rPr>
                            <w:t>Themensteller:</w:t>
                          </w:r>
                          <w:r>
                            <w:tab/>
                            <w:t>Prof. Dr. Oliver Thomas</w:t>
                          </w:r>
                        </w:p>
                        <w:p w14:paraId="4142C335" w14:textId="77777777" w:rsidR="006D00EC" w:rsidRDefault="006D00EC" w:rsidP="00C63EB3">
                          <w:pPr>
                            <w:pStyle w:val="BasicTextIndentation"/>
                          </w:pPr>
                          <w:r w:rsidRPr="00F656D1">
                            <w:rPr>
                              <w:rStyle w:val="BasicCharBold"/>
                            </w:rPr>
                            <w:t>Betreuer:</w:t>
                          </w:r>
                          <w:r>
                            <w:tab/>
                            <w:t>Vorname Name</w:t>
                          </w:r>
                        </w:p>
                        <w:p w14:paraId="39478EB0" w14:textId="77777777" w:rsidR="006D00EC" w:rsidRDefault="006D00EC" w:rsidP="00C63EB3">
                          <w:pPr>
                            <w:pStyle w:val="BasicTextIndentation"/>
                          </w:pPr>
                        </w:p>
                        <w:p w14:paraId="0939C5E4" w14:textId="77777777" w:rsidR="006D00EC" w:rsidRDefault="006D00EC"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0869680A" w14:textId="77777777" w:rsidR="006D00EC" w:rsidRDefault="006D00EC" w:rsidP="00C63EB3">
                          <w:pPr>
                            <w:pStyle w:val="BasicTextIndentation"/>
                            <w:ind w:firstLine="0"/>
                          </w:pPr>
                          <w:r>
                            <w:t xml:space="preserve">Matrikelnummer: </w:t>
                          </w:r>
                          <w:r w:rsidRPr="00F656D1">
                            <w:t>00000000</w:t>
                          </w:r>
                          <w:r>
                            <w:br/>
                          </w:r>
                          <w:r w:rsidRPr="00F656D1">
                            <w:t>E-Mail-Adresse:</w:t>
                          </w:r>
                          <w:r>
                            <w:t xml:space="preserve"> mustermann@uni-osnabrueck.de</w:t>
                          </w:r>
                        </w:p>
                        <w:p w14:paraId="4EC9018D" w14:textId="77777777" w:rsidR="006D00EC" w:rsidRDefault="006D00EC" w:rsidP="00C63EB3">
                          <w:pPr>
                            <w:pStyle w:val="BasicTextIndentation"/>
                          </w:pPr>
                        </w:p>
                        <w:p w14:paraId="104D67BA" w14:textId="77777777" w:rsidR="006D00EC" w:rsidRDefault="006D00EC" w:rsidP="00C63EB3">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59264" behindDoc="0" locked="0" layoutInCell="1" allowOverlap="1" wp14:anchorId="3F1266B9" wp14:editId="3FFBA22C">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EF496" w14:textId="77777777" w:rsidR="006D00EC" w:rsidRPr="00B33509" w:rsidRDefault="006D00EC" w:rsidP="00C63EB3">
                                <w:pPr>
                                  <w:pStyle w:val="BasicTextCentered"/>
                                </w:pPr>
                              </w:p>
                              <w:p w14:paraId="1AF9EE4B" w14:textId="77777777" w:rsidR="006D00EC" w:rsidRPr="00B33509" w:rsidRDefault="006D00EC" w:rsidP="00C63EB3">
                                <w:pPr>
                                  <w:pStyle w:val="BasicTextCentered"/>
                                </w:pPr>
                              </w:p>
                              <w:p w14:paraId="013777E2" w14:textId="77777777" w:rsidR="006D00EC" w:rsidRPr="00B33509" w:rsidRDefault="006D00EC" w:rsidP="00C63EB3">
                                <w:pPr>
                                  <w:pStyle w:val="Titel"/>
                                </w:pPr>
                                <w:r>
                                  <w:t>Einblendung von kontextsensitiven Inhalten auf der Google Glass</w:t>
                                </w:r>
                              </w:p>
                              <w:p w14:paraId="47FEDB43" w14:textId="77777777" w:rsidR="006D00EC" w:rsidRPr="00B33509" w:rsidRDefault="006D00EC" w:rsidP="00C63EB3"/>
                              <w:p w14:paraId="172E8218" w14:textId="77777777" w:rsidR="006D00EC" w:rsidRPr="00B33509" w:rsidRDefault="006D00EC" w:rsidP="00C63EB3">
                                <w:pPr>
                                  <w:pStyle w:val="BasicTextCentered"/>
                                </w:pPr>
                              </w:p>
                              <w:p w14:paraId="6E418F1C" w14:textId="77777777" w:rsidR="006D00EC" w:rsidRPr="00B33509" w:rsidRDefault="006D00EC" w:rsidP="00C63EB3">
                                <w:pPr>
                                  <w:pStyle w:val="BasicTextCentered"/>
                                </w:pPr>
                              </w:p>
                              <w:p w14:paraId="641C0E72" w14:textId="77777777" w:rsidR="006D00EC" w:rsidRPr="00B33509" w:rsidRDefault="006D00EC" w:rsidP="00C63EB3">
                                <w:pPr>
                                  <w:pStyle w:val="BasicTextCentered"/>
                                </w:pPr>
                                <w:r>
                                  <w:rPr>
                                    <w:rStyle w:val="BasicCharBold"/>
                                  </w:rPr>
                                  <w:t>Bachelorarbeit</w:t>
                                </w:r>
                              </w:p>
                              <w:p w14:paraId="23630D33" w14:textId="77777777" w:rsidR="006D00EC" w:rsidRPr="00B33509" w:rsidRDefault="006D00EC" w:rsidP="00C63EB3">
                                <w:pPr>
                                  <w:pStyle w:val="BasicTextCentered"/>
                                </w:pPr>
                              </w:p>
                              <w:p w14:paraId="29FE1294" w14:textId="77777777" w:rsidR="006D00EC" w:rsidRPr="00B33509" w:rsidRDefault="006D00EC" w:rsidP="00C63EB3">
                                <w:pPr>
                                  <w:pStyle w:val="BasicTextCentered"/>
                                </w:pPr>
                                <w:r w:rsidRPr="00B33509">
                                  <w:t>am Fachgebiet Informationsmanagement und Wirtschaftsinformatik,</w:t>
                                </w:r>
                                <w:r w:rsidRPr="00B33509">
                                  <w:br/>
                                  <w:t>Universität Osnabrück</w:t>
                                </w:r>
                              </w:p>
                              <w:p w14:paraId="131B8253" w14:textId="77777777" w:rsidR="006D00EC" w:rsidRPr="00B33509" w:rsidRDefault="006D00EC" w:rsidP="00C63EB3">
                                <w:pPr>
                                  <w:pStyle w:val="BasicTextCentered"/>
                                </w:pPr>
                              </w:p>
                              <w:p w14:paraId="2163535D" w14:textId="77777777" w:rsidR="006D00EC" w:rsidRPr="00B33509" w:rsidRDefault="006D00EC" w:rsidP="00C63EB3">
                                <w:pPr>
                                  <w:pStyle w:val="BasicTextCentered"/>
                                </w:pPr>
                                <w:r w:rsidRPr="00B33509">
                                  <w:t xml:space="preserve">zur Erlangung des Grades </w:t>
                                </w:r>
                              </w:p>
                              <w:p w14:paraId="7A81ECE0" w14:textId="77777777" w:rsidR="006D00EC" w:rsidRPr="00B33509" w:rsidRDefault="006D00EC" w:rsidP="00C63EB3">
                                <w:pPr>
                                  <w:pStyle w:val="BasicTextCentered"/>
                                </w:pPr>
                                <w:r>
                                  <w:t>Bachelor of Science (B. Sc.)</w:t>
                                </w:r>
                              </w:p>
                              <w:p w14:paraId="65694243" w14:textId="77777777" w:rsidR="006D00EC" w:rsidRPr="00B33509" w:rsidRDefault="006D00EC" w:rsidP="00C63EB3">
                                <w:pPr>
                                  <w:pStyle w:val="BasicTextCentered"/>
                                </w:pPr>
                                <w:r w:rsidRPr="00B33509">
                                  <w:t xml:space="preserve">im Studiengang </w:t>
                                </w:r>
                              </w:p>
                              <w:p w14:paraId="121FEBF8" w14:textId="77777777" w:rsidR="006D00EC" w:rsidRPr="00B33509" w:rsidRDefault="006D00EC" w:rsidP="00C63EB3">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14:paraId="47FEF496" w14:textId="77777777" w:rsidR="006D00EC" w:rsidRPr="00B33509" w:rsidRDefault="006D00EC" w:rsidP="00C63EB3">
                          <w:pPr>
                            <w:pStyle w:val="BasicTextCentered"/>
                          </w:pPr>
                        </w:p>
                        <w:p w14:paraId="1AF9EE4B" w14:textId="77777777" w:rsidR="006D00EC" w:rsidRPr="00B33509" w:rsidRDefault="006D00EC" w:rsidP="00C63EB3">
                          <w:pPr>
                            <w:pStyle w:val="BasicTextCentered"/>
                          </w:pPr>
                        </w:p>
                        <w:p w14:paraId="013777E2" w14:textId="77777777" w:rsidR="006D00EC" w:rsidRPr="00B33509" w:rsidRDefault="006D00EC" w:rsidP="00C63EB3">
                          <w:pPr>
                            <w:pStyle w:val="Titel"/>
                          </w:pPr>
                          <w:r>
                            <w:t>Einblendung von kontextsensitiven Inhalten auf der Google Glass</w:t>
                          </w:r>
                        </w:p>
                        <w:p w14:paraId="47FEDB43" w14:textId="77777777" w:rsidR="006D00EC" w:rsidRPr="00B33509" w:rsidRDefault="006D00EC" w:rsidP="00C63EB3"/>
                        <w:p w14:paraId="172E8218" w14:textId="77777777" w:rsidR="006D00EC" w:rsidRPr="00B33509" w:rsidRDefault="006D00EC" w:rsidP="00C63EB3">
                          <w:pPr>
                            <w:pStyle w:val="BasicTextCentered"/>
                          </w:pPr>
                        </w:p>
                        <w:p w14:paraId="6E418F1C" w14:textId="77777777" w:rsidR="006D00EC" w:rsidRPr="00B33509" w:rsidRDefault="006D00EC" w:rsidP="00C63EB3">
                          <w:pPr>
                            <w:pStyle w:val="BasicTextCentered"/>
                          </w:pPr>
                        </w:p>
                        <w:p w14:paraId="641C0E72" w14:textId="77777777" w:rsidR="006D00EC" w:rsidRPr="00B33509" w:rsidRDefault="006D00EC" w:rsidP="00C63EB3">
                          <w:pPr>
                            <w:pStyle w:val="BasicTextCentered"/>
                          </w:pPr>
                          <w:r>
                            <w:rPr>
                              <w:rStyle w:val="BasicCharBold"/>
                            </w:rPr>
                            <w:t>Bachelorarbeit</w:t>
                          </w:r>
                        </w:p>
                        <w:p w14:paraId="23630D33" w14:textId="77777777" w:rsidR="006D00EC" w:rsidRPr="00B33509" w:rsidRDefault="006D00EC" w:rsidP="00C63EB3">
                          <w:pPr>
                            <w:pStyle w:val="BasicTextCentered"/>
                          </w:pPr>
                        </w:p>
                        <w:p w14:paraId="29FE1294" w14:textId="77777777" w:rsidR="006D00EC" w:rsidRPr="00B33509" w:rsidRDefault="006D00EC" w:rsidP="00C63EB3">
                          <w:pPr>
                            <w:pStyle w:val="BasicTextCentered"/>
                          </w:pPr>
                          <w:r w:rsidRPr="00B33509">
                            <w:t>am Fachgebiet Informationsmanagement und Wirtschaftsinformatik,</w:t>
                          </w:r>
                          <w:r w:rsidRPr="00B33509">
                            <w:br/>
                            <w:t>Universität Osnabrück</w:t>
                          </w:r>
                        </w:p>
                        <w:p w14:paraId="131B8253" w14:textId="77777777" w:rsidR="006D00EC" w:rsidRPr="00B33509" w:rsidRDefault="006D00EC" w:rsidP="00C63EB3">
                          <w:pPr>
                            <w:pStyle w:val="BasicTextCentered"/>
                          </w:pPr>
                        </w:p>
                        <w:p w14:paraId="2163535D" w14:textId="77777777" w:rsidR="006D00EC" w:rsidRPr="00B33509" w:rsidRDefault="006D00EC" w:rsidP="00C63EB3">
                          <w:pPr>
                            <w:pStyle w:val="BasicTextCentered"/>
                          </w:pPr>
                          <w:r w:rsidRPr="00B33509">
                            <w:t xml:space="preserve">zur Erlangung des Grades </w:t>
                          </w:r>
                        </w:p>
                        <w:p w14:paraId="7A81ECE0" w14:textId="77777777" w:rsidR="006D00EC" w:rsidRPr="00B33509" w:rsidRDefault="006D00EC" w:rsidP="00C63EB3">
                          <w:pPr>
                            <w:pStyle w:val="BasicTextCentered"/>
                          </w:pPr>
                          <w:r>
                            <w:t>Bachelor of Science (B. Sc.)</w:t>
                          </w:r>
                        </w:p>
                        <w:p w14:paraId="65694243" w14:textId="77777777" w:rsidR="006D00EC" w:rsidRPr="00B33509" w:rsidRDefault="006D00EC" w:rsidP="00C63EB3">
                          <w:pPr>
                            <w:pStyle w:val="BasicTextCentered"/>
                          </w:pPr>
                          <w:r w:rsidRPr="00B33509">
                            <w:t xml:space="preserve">im Studiengang </w:t>
                          </w:r>
                        </w:p>
                        <w:p w14:paraId="121FEBF8" w14:textId="77777777" w:rsidR="006D00EC" w:rsidRPr="00B33509" w:rsidRDefault="006D00EC" w:rsidP="00C63EB3">
                          <w:pPr>
                            <w:pStyle w:val="BasicTextCentered"/>
                          </w:pPr>
                          <w:r w:rsidRPr="00B33509">
                            <w:t>Wirtschaftsinformatik</w:t>
                          </w:r>
                        </w:p>
                      </w:txbxContent>
                    </v:textbox>
                  </v:shape>
                </w:pict>
              </mc:Fallback>
            </mc:AlternateContent>
          </w:r>
          <w:r w:rsidRPr="003C7E2E">
            <w:br w:type="page"/>
          </w:r>
        </w:p>
      </w:sdtContent>
    </w:sdt>
    <w:p w14:paraId="3D425660" w14:textId="508037E3" w:rsidR="00C63EB3" w:rsidRPr="003C7E2E" w:rsidRDefault="00C63EB3" w:rsidP="00C63EB3">
      <w:pPr>
        <w:pStyle w:val="berschrift1"/>
        <w:numPr>
          <w:ilvl w:val="0"/>
          <w:numId w:val="0"/>
        </w:numPr>
        <w:ind w:left="851" w:hanging="851"/>
      </w:pPr>
      <w:bookmarkStart w:id="0" w:name="_Toc281476647"/>
      <w:r w:rsidRPr="003C7E2E">
        <w:lastRenderedPageBreak/>
        <w:t>Zusammenfassung</w:t>
      </w:r>
      <w:bookmarkEnd w:id="0"/>
      <w:r w:rsidRPr="003C7E2E">
        <w:t xml:space="preserve"> </w:t>
      </w:r>
    </w:p>
    <w:p w14:paraId="34F8880D" w14:textId="77777777" w:rsidR="00C63EB3" w:rsidRPr="003C7E2E" w:rsidRDefault="00C63EB3" w:rsidP="00C63EB3">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verschiedene Möglichkeiten der Kontextsensitivität</w:t>
      </w:r>
      <w:r>
        <w:t xml:space="preserve"> (engl. Context-Awareness)</w:t>
      </w:r>
      <w:r w:rsidRPr="003C7E2E">
        <w:t xml:space="preserve"> erörtert werden und ihren Nutzbarkeit auf dem Bereich der tragbaren Geräte erfragt werden. </w:t>
      </w:r>
    </w:p>
    <w:p w14:paraId="3D883922" w14:textId="77777777" w:rsidR="00C63EB3" w:rsidRPr="003C7E2E" w:rsidRDefault="00C63EB3" w:rsidP="00C63EB3">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2E04A219" w14:textId="77777777" w:rsidR="00C63EB3" w:rsidRPr="003C7E2E" w:rsidRDefault="00C63EB3" w:rsidP="00C63EB3">
      <w:pPr>
        <w:pStyle w:val="BasicText"/>
      </w:pPr>
      <w:r w:rsidRPr="003C7E2E">
        <w:t xml:space="preserve">Nach Abwägung der einzelnen Möglichkeiten soll eine der Arten der kontextsensitiven Inhaltsgewinnung beispielhaft auf der Google Glass implementiert werden. Es soll getestet werden inwieweit sich das Medium Google Glass als agierendes Objekt eignet und wo durch gegebene Hard- und Software eventuelle Grenzen entstehen. </w:t>
      </w:r>
    </w:p>
    <w:p w14:paraId="02CB5D45" w14:textId="2306A524" w:rsidR="00C63EB3" w:rsidRPr="003C7E2E" w:rsidRDefault="00D177DC" w:rsidP="00C63EB3">
      <w:pPr>
        <w:pStyle w:val="BasicText"/>
      </w:pPr>
      <w:r>
        <w:t>Dies soll durch eine Implementation auf Basis der Computer Vision Bibliothek und der von ihr zur Verfügung gestellten Methoden beispielhaft implementiert werden.</w:t>
      </w:r>
      <w:r w:rsidR="00C63EB3" w:rsidRPr="003C7E2E">
        <w:t xml:space="preserve"> Diese bieten durch vielfältige Möglichkeiten des Matchings, Möglichkeiten der Wiedererkennung und Auswertung von Grafiken, welche die Umsetzung einer kontextsensitiven Anwendung auf der Google Glass ermöglichen könnten.</w:t>
      </w:r>
    </w:p>
    <w:p w14:paraId="4EC5DEC8" w14:textId="77777777" w:rsidR="00C63EB3" w:rsidRPr="003C7E2E" w:rsidRDefault="00C63EB3" w:rsidP="00C63EB3">
      <w:pPr>
        <w:pStyle w:val="BasicText"/>
      </w:pPr>
      <w:r w:rsidRPr="003C7E2E">
        <w:t>Durch diese abschließende Implementation und eine Auswertung der Ergebnisse soll ein erster Versuch der Einblendung von kontextsensitiven Inhalten auf der Google Glass erbracht werden und Möglichkeiten zu weiteren Nutzung des Geräts aufgezeigt werden.</w:t>
      </w:r>
    </w:p>
    <w:p w14:paraId="180079C6" w14:textId="77777777" w:rsidR="00C63EB3" w:rsidRPr="003C7E2E" w:rsidRDefault="00C63EB3" w:rsidP="00C63EB3">
      <w:pPr>
        <w:pStyle w:val="BasicText"/>
      </w:pPr>
    </w:p>
    <w:p w14:paraId="654C669C" w14:textId="77777777" w:rsidR="00C63EB3" w:rsidRPr="003C7E2E" w:rsidRDefault="00C63EB3" w:rsidP="00C63EB3">
      <w:pPr>
        <w:pStyle w:val="BasicText"/>
      </w:pPr>
    </w:p>
    <w:p w14:paraId="3F096C07" w14:textId="77777777" w:rsidR="00C63EB3" w:rsidRPr="003C7E2E" w:rsidRDefault="00C63EB3" w:rsidP="00C63EB3">
      <w:pPr>
        <w:pStyle w:val="BasicText"/>
      </w:pPr>
    </w:p>
    <w:p w14:paraId="67821DF6" w14:textId="77777777" w:rsidR="00C63EB3" w:rsidRPr="003C7E2E" w:rsidRDefault="00C63EB3" w:rsidP="00C63EB3">
      <w:pPr>
        <w:pStyle w:val="BasicText"/>
        <w:sectPr w:rsidR="00C63EB3" w:rsidRPr="003C7E2E" w:rsidSect="003116A2">
          <w:headerReference w:type="default" r:id="rId8"/>
          <w:headerReference w:type="first" r:id="rId9"/>
          <w:pgSz w:w="11906" w:h="16838"/>
          <w:pgMar w:top="1417" w:right="1417" w:bottom="1134" w:left="1417" w:header="850" w:footer="708" w:gutter="0"/>
          <w:pgNumType w:fmt="upperRoman"/>
          <w:cols w:space="708"/>
          <w:titlePg/>
          <w:docGrid w:linePitch="360"/>
        </w:sectPr>
      </w:pPr>
    </w:p>
    <w:p w14:paraId="05C442E8" w14:textId="77777777" w:rsidR="00C63EB3" w:rsidRPr="003C7E2E" w:rsidRDefault="00C63EB3" w:rsidP="00C63EB3">
      <w:pPr>
        <w:pStyle w:val="BasicTextHeading1look-alike"/>
        <w:numPr>
          <w:ilvl w:val="0"/>
          <w:numId w:val="0"/>
        </w:numPr>
      </w:pPr>
      <w:r w:rsidRPr="003C7E2E">
        <w:lastRenderedPageBreak/>
        <w:t>Inhaltsverzeichnis</w:t>
      </w:r>
    </w:p>
    <w:p w14:paraId="7B4C1B28" w14:textId="77777777" w:rsidR="00DF4603" w:rsidRDefault="00C63EB3">
      <w:pPr>
        <w:pStyle w:val="Verzeichnis1"/>
        <w:rPr>
          <w:rFonts w:asciiTheme="minorHAnsi" w:eastAsiaTheme="minorEastAsia" w:hAnsiTheme="minorHAnsi" w:cstheme="minorBidi"/>
          <w:szCs w:val="24"/>
          <w:lang w:eastAsia="ja-JP"/>
        </w:rPr>
      </w:pPr>
      <w:r w:rsidRPr="003C7E2E">
        <w:rPr>
          <w:i/>
          <w:noProof w:val="0"/>
        </w:rPr>
        <w:fldChar w:fldCharType="begin"/>
      </w:r>
      <w:r w:rsidRPr="003C7E2E">
        <w:rPr>
          <w:i/>
          <w:noProof w:val="0"/>
        </w:rPr>
        <w:instrText xml:space="preserve"> TOC \o "1-4" \h \z \t "Überschrift 8;2;Überschrift 9;3;Grundtext (wie Überschr1);1" </w:instrText>
      </w:r>
      <w:r w:rsidRPr="003C7E2E">
        <w:rPr>
          <w:i/>
          <w:noProof w:val="0"/>
        </w:rPr>
        <w:fldChar w:fldCharType="separate"/>
      </w:r>
      <w:r w:rsidR="00DF4603">
        <w:t>Zusammenfassung</w:t>
      </w:r>
      <w:r w:rsidR="00DF4603">
        <w:tab/>
      </w:r>
      <w:r w:rsidR="00DF4603">
        <w:fldChar w:fldCharType="begin"/>
      </w:r>
      <w:r w:rsidR="00DF4603">
        <w:instrText xml:space="preserve"> PAGEREF _Toc281476647 \h </w:instrText>
      </w:r>
      <w:r w:rsidR="00DF4603">
        <w:fldChar w:fldCharType="separate"/>
      </w:r>
      <w:r w:rsidR="00DF4603">
        <w:t>II</w:t>
      </w:r>
      <w:r w:rsidR="00DF4603">
        <w:fldChar w:fldCharType="end"/>
      </w:r>
    </w:p>
    <w:p w14:paraId="31BABDDA" w14:textId="77777777" w:rsidR="00DF4603" w:rsidRDefault="00DF4603">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_Toc281476648 \h </w:instrText>
      </w:r>
      <w:r>
        <w:fldChar w:fldCharType="separate"/>
      </w:r>
      <w:r>
        <w:t>V</w:t>
      </w:r>
      <w:r>
        <w:fldChar w:fldCharType="end"/>
      </w:r>
    </w:p>
    <w:p w14:paraId="64121275" w14:textId="77777777" w:rsidR="00DF4603" w:rsidRDefault="00DF4603">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_Toc281476649 \h </w:instrText>
      </w:r>
      <w:r>
        <w:fldChar w:fldCharType="separate"/>
      </w:r>
      <w:r>
        <w:t>VI</w:t>
      </w:r>
      <w:r>
        <w:fldChar w:fldCharType="end"/>
      </w:r>
    </w:p>
    <w:p w14:paraId="245B1089" w14:textId="77777777" w:rsidR="00DF4603" w:rsidRDefault="00DF4603">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_Toc281476650 \h </w:instrText>
      </w:r>
      <w:r>
        <w:fldChar w:fldCharType="separate"/>
      </w:r>
      <w:r>
        <w:t>VII</w:t>
      </w:r>
      <w:r>
        <w:fldChar w:fldCharType="end"/>
      </w:r>
    </w:p>
    <w:p w14:paraId="54961F2D" w14:textId="77777777" w:rsidR="00DF4603" w:rsidRDefault="00DF4603">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_Toc281476651 \h </w:instrText>
      </w:r>
      <w:r>
        <w:fldChar w:fldCharType="separate"/>
      </w:r>
      <w:r>
        <w:t>VIII</w:t>
      </w:r>
      <w:r>
        <w:fldChar w:fldCharType="end"/>
      </w:r>
    </w:p>
    <w:p w14:paraId="1E36DF29" w14:textId="77777777" w:rsidR="00DF4603" w:rsidRDefault="00DF4603">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_Toc281476652 \h </w:instrText>
      </w:r>
      <w:r>
        <w:fldChar w:fldCharType="separate"/>
      </w:r>
      <w:r>
        <w:t>X</w:t>
      </w:r>
      <w:r>
        <w:fldChar w:fldCharType="end"/>
      </w:r>
    </w:p>
    <w:p w14:paraId="3A1BEB41" w14:textId="77777777" w:rsidR="00DF4603" w:rsidRDefault="00DF4603">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w:t>
      </w:r>
      <w:r>
        <w:tab/>
      </w:r>
      <w:r>
        <w:fldChar w:fldCharType="begin"/>
      </w:r>
      <w:r>
        <w:instrText xml:space="preserve"> PAGEREF _Toc281476653 \h </w:instrText>
      </w:r>
      <w:r>
        <w:fldChar w:fldCharType="separate"/>
      </w:r>
      <w:r>
        <w:t>1</w:t>
      </w:r>
      <w:r>
        <w:fldChar w:fldCharType="end"/>
      </w:r>
    </w:p>
    <w:p w14:paraId="5C1D01C4" w14:textId="77777777" w:rsidR="00DF4603" w:rsidRDefault="00DF4603">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_Toc281476654 \h </w:instrText>
      </w:r>
      <w:r>
        <w:fldChar w:fldCharType="separate"/>
      </w:r>
      <w:r>
        <w:t>3</w:t>
      </w:r>
      <w:r>
        <w:fldChar w:fldCharType="end"/>
      </w:r>
    </w:p>
    <w:p w14:paraId="5FD99E48" w14:textId="77777777" w:rsidR="00DF4603" w:rsidRDefault="00DF4603">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_Toc281476655 \h </w:instrText>
      </w:r>
      <w:r>
        <w:fldChar w:fldCharType="separate"/>
      </w:r>
      <w:r>
        <w:t>3</w:t>
      </w:r>
      <w:r>
        <w:fldChar w:fldCharType="end"/>
      </w:r>
    </w:p>
    <w:p w14:paraId="3A9A2771" w14:textId="77777777" w:rsidR="00DF4603" w:rsidRDefault="00DF4603">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_Toc281476656 \h </w:instrText>
      </w:r>
      <w:r>
        <w:fldChar w:fldCharType="separate"/>
      </w:r>
      <w:r>
        <w:t>4</w:t>
      </w:r>
      <w:r>
        <w:fldChar w:fldCharType="end"/>
      </w:r>
    </w:p>
    <w:p w14:paraId="46E7FA7C" w14:textId="77777777" w:rsidR="00DF4603" w:rsidRDefault="00DF4603">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QR Codes</w:t>
      </w:r>
      <w:r>
        <w:tab/>
      </w:r>
      <w:r>
        <w:fldChar w:fldCharType="begin"/>
      </w:r>
      <w:r>
        <w:instrText xml:space="preserve"> PAGEREF _Toc281476657 \h </w:instrText>
      </w:r>
      <w:r>
        <w:fldChar w:fldCharType="separate"/>
      </w:r>
      <w:r>
        <w:t>5</w:t>
      </w:r>
      <w:r>
        <w:fldChar w:fldCharType="end"/>
      </w:r>
    </w:p>
    <w:p w14:paraId="4C81381E" w14:textId="77777777" w:rsidR="00DF4603" w:rsidRDefault="00DF4603">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_Toc281476658 \h </w:instrText>
      </w:r>
      <w:r>
        <w:fldChar w:fldCharType="separate"/>
      </w:r>
      <w:r>
        <w:t>6</w:t>
      </w:r>
      <w:r>
        <w:fldChar w:fldCharType="end"/>
      </w:r>
    </w:p>
    <w:p w14:paraId="1452C545" w14:textId="77777777" w:rsidR="00DF4603" w:rsidRDefault="00DF4603">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_Toc281476659 \h </w:instrText>
      </w:r>
      <w:r>
        <w:fldChar w:fldCharType="separate"/>
      </w:r>
      <w:r>
        <w:t>8</w:t>
      </w:r>
      <w:r>
        <w:fldChar w:fldCharType="end"/>
      </w:r>
    </w:p>
    <w:p w14:paraId="4666B0E6" w14:textId="77777777" w:rsidR="00DF4603" w:rsidRDefault="00DF4603">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_Toc281476660 \h </w:instrText>
      </w:r>
      <w:r>
        <w:fldChar w:fldCharType="separate"/>
      </w:r>
      <w:r>
        <w:t>9</w:t>
      </w:r>
      <w:r>
        <w:fldChar w:fldCharType="end"/>
      </w:r>
    </w:p>
    <w:p w14:paraId="6C9D304F" w14:textId="77777777" w:rsidR="00DF4603" w:rsidRDefault="00DF4603">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_Toc281476661 \h </w:instrText>
      </w:r>
      <w:r>
        <w:fldChar w:fldCharType="separate"/>
      </w:r>
      <w:r>
        <w:t>9</w:t>
      </w:r>
      <w:r>
        <w:fldChar w:fldCharType="end"/>
      </w:r>
    </w:p>
    <w:p w14:paraId="65532ED9" w14:textId="77777777" w:rsidR="00DF4603" w:rsidRDefault="00DF4603">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_Toc281476662 \h </w:instrText>
      </w:r>
      <w:r>
        <w:fldChar w:fldCharType="separate"/>
      </w:r>
      <w:r>
        <w:t>10</w:t>
      </w:r>
      <w:r>
        <w:fldChar w:fldCharType="end"/>
      </w:r>
    </w:p>
    <w:p w14:paraId="43392741" w14:textId="77777777" w:rsidR="00DF4603" w:rsidRDefault="00DF4603">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_Toc281476663 \h </w:instrText>
      </w:r>
      <w:r>
        <w:fldChar w:fldCharType="separate"/>
      </w:r>
      <w:r>
        <w:t>10</w:t>
      </w:r>
      <w:r>
        <w:fldChar w:fldCharType="end"/>
      </w:r>
    </w:p>
    <w:p w14:paraId="02A3BC16" w14:textId="77777777" w:rsidR="00DF4603" w:rsidRDefault="00DF4603">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_Toc281476664 \h </w:instrText>
      </w:r>
      <w:r>
        <w:fldChar w:fldCharType="separate"/>
      </w:r>
      <w:r>
        <w:t>11</w:t>
      </w:r>
      <w:r>
        <w:fldChar w:fldCharType="end"/>
      </w:r>
    </w:p>
    <w:p w14:paraId="5E7358CE" w14:textId="77777777" w:rsidR="00DF4603" w:rsidRDefault="00DF4603">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_Toc281476665 \h </w:instrText>
      </w:r>
      <w:r>
        <w:fldChar w:fldCharType="separate"/>
      </w:r>
      <w:r>
        <w:t>13</w:t>
      </w:r>
      <w:r>
        <w:fldChar w:fldCharType="end"/>
      </w:r>
    </w:p>
    <w:p w14:paraId="0A22B540" w14:textId="77777777" w:rsidR="00DF4603" w:rsidRDefault="00DF4603">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_Toc281476666 \h </w:instrText>
      </w:r>
      <w:r>
        <w:fldChar w:fldCharType="separate"/>
      </w:r>
      <w:r>
        <w:t>13</w:t>
      </w:r>
      <w:r>
        <w:fldChar w:fldCharType="end"/>
      </w:r>
    </w:p>
    <w:p w14:paraId="70901DA2" w14:textId="77777777" w:rsidR="00DF4603" w:rsidRDefault="00DF4603">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_Toc281476667 \h </w:instrText>
      </w:r>
      <w:r>
        <w:fldChar w:fldCharType="separate"/>
      </w:r>
      <w:r>
        <w:t>15</w:t>
      </w:r>
      <w:r>
        <w:fldChar w:fldCharType="end"/>
      </w:r>
    </w:p>
    <w:p w14:paraId="63CDB155" w14:textId="77777777" w:rsidR="00DF4603" w:rsidRDefault="00DF4603">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_Toc281476668 \h </w:instrText>
      </w:r>
      <w:r>
        <w:fldChar w:fldCharType="separate"/>
      </w:r>
      <w:r>
        <w:t>15</w:t>
      </w:r>
      <w:r>
        <w:fldChar w:fldCharType="end"/>
      </w:r>
    </w:p>
    <w:p w14:paraId="6518EFDB" w14:textId="77777777" w:rsidR="00DF4603" w:rsidRDefault="00DF4603">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_Toc281476669 \h </w:instrText>
      </w:r>
      <w:r>
        <w:fldChar w:fldCharType="separate"/>
      </w:r>
      <w:r>
        <w:t>16</w:t>
      </w:r>
      <w:r>
        <w:fldChar w:fldCharType="end"/>
      </w:r>
    </w:p>
    <w:p w14:paraId="08B68692" w14:textId="77777777" w:rsidR="00DF4603" w:rsidRDefault="00DF4603">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_Toc281476670 \h </w:instrText>
      </w:r>
      <w:r>
        <w:fldChar w:fldCharType="separate"/>
      </w:r>
      <w:r>
        <w:t>20</w:t>
      </w:r>
      <w:r>
        <w:fldChar w:fldCharType="end"/>
      </w:r>
    </w:p>
    <w:p w14:paraId="5D5532A1" w14:textId="77777777" w:rsidR="00DF4603" w:rsidRDefault="00DF4603">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_Toc281476671 \h </w:instrText>
      </w:r>
      <w:r>
        <w:fldChar w:fldCharType="separate"/>
      </w:r>
      <w:r>
        <w:t>20</w:t>
      </w:r>
      <w:r>
        <w:fldChar w:fldCharType="end"/>
      </w:r>
    </w:p>
    <w:p w14:paraId="28842F0B" w14:textId="77777777" w:rsidR="00DF4603" w:rsidRDefault="00DF4603">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_Toc281476672 \h </w:instrText>
      </w:r>
      <w:r>
        <w:fldChar w:fldCharType="separate"/>
      </w:r>
      <w:r>
        <w:t>22</w:t>
      </w:r>
      <w:r>
        <w:fldChar w:fldCharType="end"/>
      </w:r>
    </w:p>
    <w:p w14:paraId="720D89B1" w14:textId="77777777" w:rsidR="00DF4603" w:rsidRDefault="00DF4603">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_Toc281476673 \h </w:instrText>
      </w:r>
      <w:r>
        <w:fldChar w:fldCharType="separate"/>
      </w:r>
      <w:r>
        <w:t>25</w:t>
      </w:r>
      <w:r>
        <w:fldChar w:fldCharType="end"/>
      </w:r>
    </w:p>
    <w:p w14:paraId="0C683D32" w14:textId="77777777" w:rsidR="00DF4603" w:rsidRDefault="00DF4603">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_Toc281476674 \h </w:instrText>
      </w:r>
      <w:r>
        <w:fldChar w:fldCharType="separate"/>
      </w:r>
      <w:r>
        <w:t>25</w:t>
      </w:r>
      <w:r>
        <w:fldChar w:fldCharType="end"/>
      </w:r>
    </w:p>
    <w:p w14:paraId="16005E3D" w14:textId="77777777" w:rsidR="00DF4603" w:rsidRDefault="00DF4603">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_Toc281476675 \h </w:instrText>
      </w:r>
      <w:r>
        <w:fldChar w:fldCharType="separate"/>
      </w:r>
      <w:r>
        <w:t>27</w:t>
      </w:r>
      <w:r>
        <w:fldChar w:fldCharType="end"/>
      </w:r>
    </w:p>
    <w:p w14:paraId="272C110B" w14:textId="77777777" w:rsidR="00DF4603" w:rsidRDefault="00DF4603">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fldChar w:fldCharType="begin"/>
      </w:r>
      <w:r>
        <w:instrText xml:space="preserve"> PAGEREF _Toc281476676 \h </w:instrText>
      </w:r>
      <w:r>
        <w:fldChar w:fldCharType="separate"/>
      </w:r>
      <w:r>
        <w:t>29</w:t>
      </w:r>
      <w:r>
        <w:fldChar w:fldCharType="end"/>
      </w:r>
    </w:p>
    <w:p w14:paraId="6096A664" w14:textId="77777777" w:rsidR="00DF4603" w:rsidRDefault="00DF4603">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fldChar w:fldCharType="begin"/>
      </w:r>
      <w:r>
        <w:instrText xml:space="preserve"> PAGEREF _Toc281476677 \h </w:instrText>
      </w:r>
      <w:r>
        <w:fldChar w:fldCharType="separate"/>
      </w:r>
      <w:r>
        <w:t>32</w:t>
      </w:r>
      <w:r>
        <w:fldChar w:fldCharType="end"/>
      </w:r>
    </w:p>
    <w:p w14:paraId="0E7A2A8A" w14:textId="77777777" w:rsidR="00DF4603" w:rsidRDefault="00DF4603">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fldChar w:fldCharType="begin"/>
      </w:r>
      <w:r>
        <w:instrText xml:space="preserve"> PAGEREF _Toc281476678 \h </w:instrText>
      </w:r>
      <w:r>
        <w:fldChar w:fldCharType="separate"/>
      </w:r>
      <w:r>
        <w:t>32</w:t>
      </w:r>
      <w:r>
        <w:fldChar w:fldCharType="end"/>
      </w:r>
    </w:p>
    <w:p w14:paraId="7FBEAC4C" w14:textId="77777777" w:rsidR="00DF4603" w:rsidRDefault="00DF4603">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fldChar w:fldCharType="begin"/>
      </w:r>
      <w:r>
        <w:instrText xml:space="preserve"> PAGEREF _Toc281476679 \h </w:instrText>
      </w:r>
      <w:r>
        <w:fldChar w:fldCharType="separate"/>
      </w:r>
      <w:r>
        <w:t>33</w:t>
      </w:r>
      <w:r>
        <w:fldChar w:fldCharType="end"/>
      </w:r>
    </w:p>
    <w:p w14:paraId="50E4DA57" w14:textId="77777777" w:rsidR="00DF4603" w:rsidRDefault="00DF4603">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fldChar w:fldCharType="begin"/>
      </w:r>
      <w:r>
        <w:instrText xml:space="preserve"> PAGEREF _Toc281476680 \h </w:instrText>
      </w:r>
      <w:r>
        <w:fldChar w:fldCharType="separate"/>
      </w:r>
      <w:r>
        <w:t>38</w:t>
      </w:r>
      <w:r>
        <w:fldChar w:fldCharType="end"/>
      </w:r>
    </w:p>
    <w:p w14:paraId="769929D2" w14:textId="77777777" w:rsidR="00DF4603" w:rsidRDefault="00DF4603">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_Toc281476681 \h </w:instrText>
      </w:r>
      <w:r>
        <w:fldChar w:fldCharType="separate"/>
      </w:r>
      <w:r>
        <w:t>39</w:t>
      </w:r>
      <w:r>
        <w:fldChar w:fldCharType="end"/>
      </w:r>
    </w:p>
    <w:p w14:paraId="6CE664E8" w14:textId="77777777" w:rsidR="00DF4603" w:rsidRDefault="00DF4603">
      <w:pPr>
        <w:pStyle w:val="Verzeichnis1"/>
        <w:tabs>
          <w:tab w:val="left" w:pos="360"/>
        </w:tabs>
        <w:rPr>
          <w:rFonts w:asciiTheme="minorHAnsi" w:eastAsiaTheme="minorEastAsia" w:hAnsiTheme="minorHAnsi" w:cstheme="minorBidi"/>
          <w:szCs w:val="24"/>
          <w:lang w:eastAsia="ja-JP"/>
        </w:rPr>
      </w:pPr>
      <w:r>
        <w:t>8</w:t>
      </w:r>
      <w:r>
        <w:rPr>
          <w:rFonts w:asciiTheme="minorHAnsi" w:eastAsiaTheme="minorEastAsia" w:hAnsiTheme="minorHAnsi" w:cstheme="minorBidi"/>
          <w:szCs w:val="24"/>
          <w:lang w:eastAsia="ja-JP"/>
        </w:rPr>
        <w:tab/>
      </w:r>
      <w:r>
        <w:t>Anhang</w:t>
      </w:r>
      <w:r>
        <w:tab/>
      </w:r>
      <w:r>
        <w:fldChar w:fldCharType="begin"/>
      </w:r>
      <w:r>
        <w:instrText xml:space="preserve"> PAGEREF _Toc281476682 \h </w:instrText>
      </w:r>
      <w:r>
        <w:fldChar w:fldCharType="separate"/>
      </w:r>
      <w:r>
        <w:t>1</w:t>
      </w:r>
      <w:r>
        <w:fldChar w:fldCharType="end"/>
      </w:r>
    </w:p>
    <w:p w14:paraId="5DBA0FCA" w14:textId="77777777" w:rsidR="00DF4603" w:rsidRDefault="00DF4603">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_Toc281476683 \h </w:instrText>
      </w:r>
      <w:r>
        <w:fldChar w:fldCharType="separate"/>
      </w:r>
      <w:r>
        <w:t>1</w:t>
      </w:r>
      <w:r>
        <w:fldChar w:fldCharType="end"/>
      </w:r>
    </w:p>
    <w:p w14:paraId="5AD6CFA4" w14:textId="7506E954" w:rsidR="00C63EB3" w:rsidRPr="003C7E2E" w:rsidRDefault="00DF4603" w:rsidP="00DF4603">
      <w:pPr>
        <w:pStyle w:val="Verzeichnis2"/>
        <w:tabs>
          <w:tab w:val="left" w:pos="684"/>
        </w:tabs>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_Toc281476684 \h </w:instrText>
      </w:r>
      <w:r>
        <w:fldChar w:fldCharType="separate"/>
      </w:r>
      <w:r>
        <w:t>1</w:t>
      </w:r>
      <w:r>
        <w:fldChar w:fldCharType="end"/>
      </w:r>
      <w:r w:rsidR="00C63EB3" w:rsidRPr="003C7E2E">
        <w:fldChar w:fldCharType="end"/>
      </w:r>
    </w:p>
    <w:p w14:paraId="610E52A7" w14:textId="77777777" w:rsidR="00C63EB3" w:rsidRPr="003C7E2E" w:rsidRDefault="00C63EB3" w:rsidP="00C63EB3">
      <w:pPr>
        <w:pStyle w:val="berschrift1"/>
        <w:numPr>
          <w:ilvl w:val="0"/>
          <w:numId w:val="0"/>
        </w:numPr>
      </w:pPr>
      <w:bookmarkStart w:id="1" w:name="_Toc281476648"/>
      <w:r w:rsidRPr="003C7E2E">
        <w:t>Abbildungsverzeichnis</w:t>
      </w:r>
      <w:bookmarkEnd w:id="1"/>
    </w:p>
    <w:bookmarkStart w:id="2" w:name="AbbildungsVerzGesamt"/>
    <w:p w14:paraId="3523005A" w14:textId="77777777" w:rsidR="00DF4603" w:rsidRDefault="00C63EB3">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Pr="003C7E2E">
        <w:instrText xml:space="preserve"> TOC \c "Abb." </w:instrText>
      </w:r>
      <w:r w:rsidRPr="003C7E2E">
        <w:fldChar w:fldCharType="separate"/>
      </w:r>
      <w:r w:rsidR="00DF4603">
        <w:rPr>
          <w:noProof/>
        </w:rPr>
        <w:t>Abb. 2.1</w:t>
      </w:r>
      <w:r w:rsidR="00DF4603">
        <w:rPr>
          <w:rFonts w:asciiTheme="minorHAnsi" w:eastAsiaTheme="minorEastAsia" w:hAnsiTheme="minorHAnsi" w:cstheme="minorBidi"/>
          <w:noProof/>
          <w:szCs w:val="24"/>
          <w:lang w:eastAsia="ja-JP"/>
        </w:rPr>
        <w:tab/>
      </w:r>
      <w:r w:rsidR="00DF4603" w:rsidRPr="00BF1B16">
        <w:rPr>
          <w:noProof/>
        </w:rPr>
        <w:t>QR Code für den Titel dieser Arbeit</w:t>
      </w:r>
      <w:r w:rsidR="00DF4603">
        <w:rPr>
          <w:noProof/>
        </w:rPr>
        <w:tab/>
      </w:r>
      <w:r w:rsidR="00DF4603">
        <w:rPr>
          <w:noProof/>
        </w:rPr>
        <w:fldChar w:fldCharType="begin"/>
      </w:r>
      <w:r w:rsidR="00DF4603">
        <w:rPr>
          <w:noProof/>
        </w:rPr>
        <w:instrText xml:space="preserve"> PAGEREF _Toc281476685 \h </w:instrText>
      </w:r>
      <w:r w:rsidR="00DF4603">
        <w:rPr>
          <w:noProof/>
        </w:rPr>
      </w:r>
      <w:r w:rsidR="00DF4603">
        <w:rPr>
          <w:noProof/>
        </w:rPr>
        <w:fldChar w:fldCharType="separate"/>
      </w:r>
      <w:r w:rsidR="00DF4603">
        <w:rPr>
          <w:noProof/>
        </w:rPr>
        <w:t>6</w:t>
      </w:r>
      <w:r w:rsidR="00DF4603">
        <w:rPr>
          <w:noProof/>
        </w:rPr>
        <w:fldChar w:fldCharType="end"/>
      </w:r>
    </w:p>
    <w:p w14:paraId="1AD1550A"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BF1B16">
        <w:rPr>
          <w:noProof/>
        </w:rPr>
        <w:t>Foursquare auf iOS 8.1.1</w:t>
      </w:r>
      <w:r>
        <w:rPr>
          <w:noProof/>
        </w:rPr>
        <w:tab/>
      </w:r>
      <w:r>
        <w:rPr>
          <w:noProof/>
        </w:rPr>
        <w:fldChar w:fldCharType="begin"/>
      </w:r>
      <w:r>
        <w:rPr>
          <w:noProof/>
        </w:rPr>
        <w:instrText xml:space="preserve"> PAGEREF _Toc281476686 \h </w:instrText>
      </w:r>
      <w:r>
        <w:rPr>
          <w:noProof/>
        </w:rPr>
      </w:r>
      <w:r>
        <w:rPr>
          <w:noProof/>
        </w:rPr>
        <w:fldChar w:fldCharType="separate"/>
      </w:r>
      <w:r>
        <w:rPr>
          <w:noProof/>
        </w:rPr>
        <w:t>7</w:t>
      </w:r>
      <w:r>
        <w:rPr>
          <w:noProof/>
        </w:rPr>
        <w:fldChar w:fldCharType="end"/>
      </w:r>
    </w:p>
    <w:p w14:paraId="6BB81A07"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BF1B16">
        <w:rPr>
          <w:noProof/>
        </w:rPr>
        <w:t>Beschriftete Google Glass (in Anlehnung an (Feng et al. 2014, S. 3070))</w:t>
      </w:r>
      <w:r>
        <w:rPr>
          <w:noProof/>
        </w:rPr>
        <w:tab/>
      </w:r>
      <w:r>
        <w:rPr>
          <w:noProof/>
        </w:rPr>
        <w:fldChar w:fldCharType="begin"/>
      </w:r>
      <w:r>
        <w:rPr>
          <w:noProof/>
        </w:rPr>
        <w:instrText xml:space="preserve"> PAGEREF _Toc281476687 \h </w:instrText>
      </w:r>
      <w:r>
        <w:rPr>
          <w:noProof/>
        </w:rPr>
      </w:r>
      <w:r>
        <w:rPr>
          <w:noProof/>
        </w:rPr>
        <w:fldChar w:fldCharType="separate"/>
      </w:r>
      <w:r>
        <w:rPr>
          <w:noProof/>
        </w:rPr>
        <w:t>10</w:t>
      </w:r>
      <w:r>
        <w:rPr>
          <w:noProof/>
        </w:rPr>
        <w:fldChar w:fldCharType="end"/>
      </w:r>
    </w:p>
    <w:p w14:paraId="10CB5DA1"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BF1B16">
        <w:rPr>
          <w:noProof/>
        </w:rPr>
        <w:t>Darstellung der Funktionsweise der kontextsensitiven Applikation</w:t>
      </w:r>
      <w:r>
        <w:rPr>
          <w:noProof/>
        </w:rPr>
        <w:tab/>
      </w:r>
      <w:r>
        <w:rPr>
          <w:noProof/>
        </w:rPr>
        <w:fldChar w:fldCharType="begin"/>
      </w:r>
      <w:r>
        <w:rPr>
          <w:noProof/>
        </w:rPr>
        <w:instrText xml:space="preserve"> PAGEREF _Toc281476688 \h </w:instrText>
      </w:r>
      <w:r>
        <w:rPr>
          <w:noProof/>
        </w:rPr>
      </w:r>
      <w:r>
        <w:rPr>
          <w:noProof/>
        </w:rPr>
        <w:fldChar w:fldCharType="separate"/>
      </w:r>
      <w:r>
        <w:rPr>
          <w:noProof/>
        </w:rPr>
        <w:t>13</w:t>
      </w:r>
      <w:r>
        <w:rPr>
          <w:noProof/>
        </w:rPr>
        <w:fldChar w:fldCharType="end"/>
      </w:r>
    </w:p>
    <w:p w14:paraId="64D3B04B"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BF1B16">
        <w:rPr>
          <w:noProof/>
        </w:rPr>
        <w:t>SURF-Keypointerkennung auf einem Logo</w:t>
      </w:r>
      <w:r>
        <w:rPr>
          <w:noProof/>
        </w:rPr>
        <w:tab/>
      </w:r>
      <w:r>
        <w:rPr>
          <w:noProof/>
        </w:rPr>
        <w:fldChar w:fldCharType="begin"/>
      </w:r>
      <w:r>
        <w:rPr>
          <w:noProof/>
        </w:rPr>
        <w:instrText xml:space="preserve"> PAGEREF _Toc281476689 \h </w:instrText>
      </w:r>
      <w:r>
        <w:rPr>
          <w:noProof/>
        </w:rPr>
      </w:r>
      <w:r>
        <w:rPr>
          <w:noProof/>
        </w:rPr>
        <w:fldChar w:fldCharType="separate"/>
      </w:r>
      <w:r>
        <w:rPr>
          <w:noProof/>
        </w:rPr>
        <w:t>16</w:t>
      </w:r>
      <w:r>
        <w:rPr>
          <w:noProof/>
        </w:rPr>
        <w:fldChar w:fldCharType="end"/>
      </w:r>
    </w:p>
    <w:p w14:paraId="281F200A"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BF1B16">
        <w:rPr>
          <w:noProof/>
        </w:rPr>
        <w:t>SURF-Keypointerkennung auf einem Foto</w:t>
      </w:r>
      <w:r>
        <w:rPr>
          <w:noProof/>
        </w:rPr>
        <w:tab/>
      </w:r>
      <w:r>
        <w:rPr>
          <w:noProof/>
        </w:rPr>
        <w:fldChar w:fldCharType="begin"/>
      </w:r>
      <w:r>
        <w:rPr>
          <w:noProof/>
        </w:rPr>
        <w:instrText xml:space="preserve"> PAGEREF _Toc281476690 \h </w:instrText>
      </w:r>
      <w:r>
        <w:rPr>
          <w:noProof/>
        </w:rPr>
      </w:r>
      <w:r>
        <w:rPr>
          <w:noProof/>
        </w:rPr>
        <w:fldChar w:fldCharType="separate"/>
      </w:r>
      <w:r>
        <w:rPr>
          <w:noProof/>
        </w:rPr>
        <w:t>17</w:t>
      </w:r>
      <w:r>
        <w:rPr>
          <w:noProof/>
        </w:rPr>
        <w:fldChar w:fldCharType="end"/>
      </w:r>
    </w:p>
    <w:p w14:paraId="4D1CDD99"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4.4</w:t>
      </w:r>
      <w:r>
        <w:rPr>
          <w:rFonts w:asciiTheme="minorHAnsi" w:eastAsiaTheme="minorEastAsia" w:hAnsiTheme="minorHAnsi" w:cstheme="minorBidi"/>
          <w:noProof/>
          <w:szCs w:val="24"/>
          <w:lang w:eastAsia="ja-JP"/>
        </w:rPr>
        <w:tab/>
      </w:r>
      <w:r w:rsidRPr="00BF1B16">
        <w:rPr>
          <w:noProof/>
        </w:rPr>
        <w:t>Neares Neighbor Matching der beiden Bilder</w:t>
      </w:r>
      <w:r>
        <w:rPr>
          <w:noProof/>
        </w:rPr>
        <w:tab/>
      </w:r>
      <w:r>
        <w:rPr>
          <w:noProof/>
        </w:rPr>
        <w:fldChar w:fldCharType="begin"/>
      </w:r>
      <w:r>
        <w:rPr>
          <w:noProof/>
        </w:rPr>
        <w:instrText xml:space="preserve"> PAGEREF _Toc281476691 \h </w:instrText>
      </w:r>
      <w:r>
        <w:rPr>
          <w:noProof/>
        </w:rPr>
      </w:r>
      <w:r>
        <w:rPr>
          <w:noProof/>
        </w:rPr>
        <w:fldChar w:fldCharType="separate"/>
      </w:r>
      <w:r>
        <w:rPr>
          <w:noProof/>
        </w:rPr>
        <w:t>18</w:t>
      </w:r>
      <w:r>
        <w:rPr>
          <w:noProof/>
        </w:rPr>
        <w:fldChar w:fldCharType="end"/>
      </w:r>
    </w:p>
    <w:p w14:paraId="676E18BC"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4.5</w:t>
      </w:r>
      <w:r>
        <w:rPr>
          <w:rFonts w:asciiTheme="minorHAnsi" w:eastAsiaTheme="minorEastAsia" w:hAnsiTheme="minorHAnsi" w:cstheme="minorBidi"/>
          <w:noProof/>
          <w:szCs w:val="24"/>
          <w:lang w:eastAsia="ja-JP"/>
        </w:rPr>
        <w:tab/>
      </w:r>
      <w:r w:rsidRPr="00BF1B16">
        <w:rPr>
          <w:noProof/>
        </w:rPr>
        <w:t>Filterung des Matchings</w:t>
      </w:r>
      <w:r>
        <w:rPr>
          <w:noProof/>
        </w:rPr>
        <w:tab/>
      </w:r>
      <w:r>
        <w:rPr>
          <w:noProof/>
        </w:rPr>
        <w:fldChar w:fldCharType="begin"/>
      </w:r>
      <w:r>
        <w:rPr>
          <w:noProof/>
        </w:rPr>
        <w:instrText xml:space="preserve"> PAGEREF _Toc281476692 \h </w:instrText>
      </w:r>
      <w:r>
        <w:rPr>
          <w:noProof/>
        </w:rPr>
      </w:r>
      <w:r>
        <w:rPr>
          <w:noProof/>
        </w:rPr>
        <w:fldChar w:fldCharType="separate"/>
      </w:r>
      <w:r>
        <w:rPr>
          <w:noProof/>
        </w:rPr>
        <w:t>18</w:t>
      </w:r>
      <w:r>
        <w:rPr>
          <w:noProof/>
        </w:rPr>
        <w:fldChar w:fldCharType="end"/>
      </w:r>
    </w:p>
    <w:p w14:paraId="05B7E28E"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BF1B16">
        <w:rPr>
          <w:noProof/>
        </w:rPr>
        <w:t>UML-Darstellung des Glass Clients</w:t>
      </w:r>
      <w:r>
        <w:rPr>
          <w:noProof/>
        </w:rPr>
        <w:tab/>
      </w:r>
      <w:r>
        <w:rPr>
          <w:noProof/>
        </w:rPr>
        <w:fldChar w:fldCharType="begin"/>
      </w:r>
      <w:r>
        <w:rPr>
          <w:noProof/>
        </w:rPr>
        <w:instrText xml:space="preserve"> PAGEREF _Toc281476693 \h </w:instrText>
      </w:r>
      <w:r>
        <w:rPr>
          <w:noProof/>
        </w:rPr>
      </w:r>
      <w:r>
        <w:rPr>
          <w:noProof/>
        </w:rPr>
        <w:fldChar w:fldCharType="separate"/>
      </w:r>
      <w:r>
        <w:rPr>
          <w:noProof/>
        </w:rPr>
        <w:t>22</w:t>
      </w:r>
      <w:r>
        <w:rPr>
          <w:noProof/>
        </w:rPr>
        <w:fldChar w:fldCharType="end"/>
      </w:r>
    </w:p>
    <w:p w14:paraId="7A7B1788"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BF1B16">
        <w:rPr>
          <w:noProof/>
        </w:rPr>
        <w:t>UML-Darstellung des OCV Servers</w:t>
      </w:r>
      <w:r>
        <w:rPr>
          <w:noProof/>
        </w:rPr>
        <w:tab/>
      </w:r>
      <w:r>
        <w:rPr>
          <w:noProof/>
        </w:rPr>
        <w:fldChar w:fldCharType="begin"/>
      </w:r>
      <w:r>
        <w:rPr>
          <w:noProof/>
        </w:rPr>
        <w:instrText xml:space="preserve"> PAGEREF _Toc281476694 \h </w:instrText>
      </w:r>
      <w:r>
        <w:rPr>
          <w:noProof/>
        </w:rPr>
      </w:r>
      <w:r>
        <w:rPr>
          <w:noProof/>
        </w:rPr>
        <w:fldChar w:fldCharType="separate"/>
      </w:r>
      <w:r>
        <w:rPr>
          <w:noProof/>
        </w:rPr>
        <w:t>25</w:t>
      </w:r>
      <w:r>
        <w:rPr>
          <w:noProof/>
        </w:rPr>
        <w:fldChar w:fldCharType="end"/>
      </w:r>
    </w:p>
    <w:p w14:paraId="5F42B437"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BF1B16">
        <w:rPr>
          <w:noProof/>
        </w:rPr>
        <w:t>Ein Bild mit hoher Fehleranfälligkeit</w:t>
      </w:r>
      <w:r>
        <w:rPr>
          <w:noProof/>
        </w:rPr>
        <w:tab/>
      </w:r>
      <w:r>
        <w:rPr>
          <w:noProof/>
        </w:rPr>
        <w:fldChar w:fldCharType="begin"/>
      </w:r>
      <w:r>
        <w:rPr>
          <w:noProof/>
        </w:rPr>
        <w:instrText xml:space="preserve"> PAGEREF _Toc281476695 \h </w:instrText>
      </w:r>
      <w:r>
        <w:rPr>
          <w:noProof/>
        </w:rPr>
      </w:r>
      <w:r>
        <w:rPr>
          <w:noProof/>
        </w:rPr>
        <w:fldChar w:fldCharType="separate"/>
      </w:r>
      <w:r>
        <w:rPr>
          <w:noProof/>
        </w:rPr>
        <w:t>30</w:t>
      </w:r>
      <w:r>
        <w:rPr>
          <w:noProof/>
        </w:rPr>
        <w:fldChar w:fldCharType="end"/>
      </w:r>
    </w:p>
    <w:p w14:paraId="1D088CE8"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BF1B16">
        <w:rPr>
          <w:noProof/>
        </w:rPr>
        <w:t>Die Bilder der auf dem Server hinterlegten Objekte</w:t>
      </w:r>
      <w:r>
        <w:rPr>
          <w:noProof/>
        </w:rPr>
        <w:tab/>
      </w:r>
      <w:r>
        <w:rPr>
          <w:noProof/>
        </w:rPr>
        <w:fldChar w:fldCharType="begin"/>
      </w:r>
      <w:r>
        <w:rPr>
          <w:noProof/>
        </w:rPr>
        <w:instrText xml:space="preserve"> PAGEREF _Toc281476696 \h </w:instrText>
      </w:r>
      <w:r>
        <w:rPr>
          <w:noProof/>
        </w:rPr>
      </w:r>
      <w:r>
        <w:rPr>
          <w:noProof/>
        </w:rPr>
        <w:fldChar w:fldCharType="separate"/>
      </w:r>
      <w:r>
        <w:rPr>
          <w:noProof/>
        </w:rPr>
        <w:t>32</w:t>
      </w:r>
      <w:r>
        <w:rPr>
          <w:noProof/>
        </w:rPr>
        <w:fldChar w:fldCharType="end"/>
      </w:r>
    </w:p>
    <w:p w14:paraId="6C125B79"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BF1B16">
        <w:rPr>
          <w:noProof/>
        </w:rPr>
        <w:t>Der Startbildschirm der Google Glass</w:t>
      </w:r>
      <w:r>
        <w:rPr>
          <w:noProof/>
        </w:rPr>
        <w:tab/>
      </w:r>
      <w:r>
        <w:rPr>
          <w:noProof/>
        </w:rPr>
        <w:fldChar w:fldCharType="begin"/>
      </w:r>
      <w:r>
        <w:rPr>
          <w:noProof/>
        </w:rPr>
        <w:instrText xml:space="preserve"> PAGEREF _Toc281476697 \h </w:instrText>
      </w:r>
      <w:r>
        <w:rPr>
          <w:noProof/>
        </w:rPr>
      </w:r>
      <w:r>
        <w:rPr>
          <w:noProof/>
        </w:rPr>
        <w:fldChar w:fldCharType="separate"/>
      </w:r>
      <w:r>
        <w:rPr>
          <w:noProof/>
        </w:rPr>
        <w:t>33</w:t>
      </w:r>
      <w:r>
        <w:rPr>
          <w:noProof/>
        </w:rPr>
        <w:fldChar w:fldCharType="end"/>
      </w:r>
    </w:p>
    <w:p w14:paraId="174C1DD5"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BF1B16">
        <w:rPr>
          <w:noProof/>
        </w:rPr>
        <w:t>Die beiden Startmöglichkeiten der Applikation</w:t>
      </w:r>
      <w:r>
        <w:rPr>
          <w:noProof/>
        </w:rPr>
        <w:tab/>
      </w:r>
      <w:r>
        <w:rPr>
          <w:noProof/>
        </w:rPr>
        <w:fldChar w:fldCharType="begin"/>
      </w:r>
      <w:r>
        <w:rPr>
          <w:noProof/>
        </w:rPr>
        <w:instrText xml:space="preserve"> PAGEREF _Toc281476698 \h </w:instrText>
      </w:r>
      <w:r>
        <w:rPr>
          <w:noProof/>
        </w:rPr>
      </w:r>
      <w:r>
        <w:rPr>
          <w:noProof/>
        </w:rPr>
        <w:fldChar w:fldCharType="separate"/>
      </w:r>
      <w:r>
        <w:rPr>
          <w:noProof/>
        </w:rPr>
        <w:t>34</w:t>
      </w:r>
      <w:r>
        <w:rPr>
          <w:noProof/>
        </w:rPr>
        <w:fldChar w:fldCharType="end"/>
      </w:r>
    </w:p>
    <w:p w14:paraId="5E212501"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BF1B16">
        <w:rPr>
          <w:noProof/>
        </w:rPr>
        <w:t>Der Standardbildschirm der Applikation</w:t>
      </w:r>
      <w:r>
        <w:rPr>
          <w:noProof/>
        </w:rPr>
        <w:tab/>
      </w:r>
      <w:r>
        <w:rPr>
          <w:noProof/>
        </w:rPr>
        <w:fldChar w:fldCharType="begin"/>
      </w:r>
      <w:r>
        <w:rPr>
          <w:noProof/>
        </w:rPr>
        <w:instrText xml:space="preserve"> PAGEREF _Toc281476699 \h </w:instrText>
      </w:r>
      <w:r>
        <w:rPr>
          <w:noProof/>
        </w:rPr>
      </w:r>
      <w:r>
        <w:rPr>
          <w:noProof/>
        </w:rPr>
        <w:fldChar w:fldCharType="separate"/>
      </w:r>
      <w:r>
        <w:rPr>
          <w:noProof/>
        </w:rPr>
        <w:t>34</w:t>
      </w:r>
      <w:r>
        <w:rPr>
          <w:noProof/>
        </w:rPr>
        <w:fldChar w:fldCharType="end"/>
      </w:r>
    </w:p>
    <w:p w14:paraId="38959325"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BF1B16">
        <w:rPr>
          <w:noProof/>
        </w:rPr>
        <w:t>Bestätigung des Fotografierbefehls</w:t>
      </w:r>
      <w:r>
        <w:rPr>
          <w:noProof/>
        </w:rPr>
        <w:tab/>
      </w:r>
      <w:r>
        <w:rPr>
          <w:noProof/>
        </w:rPr>
        <w:fldChar w:fldCharType="begin"/>
      </w:r>
      <w:r>
        <w:rPr>
          <w:noProof/>
        </w:rPr>
        <w:instrText xml:space="preserve"> PAGEREF _Toc281476700 \h </w:instrText>
      </w:r>
      <w:r>
        <w:rPr>
          <w:noProof/>
        </w:rPr>
      </w:r>
      <w:r>
        <w:rPr>
          <w:noProof/>
        </w:rPr>
        <w:fldChar w:fldCharType="separate"/>
      </w:r>
      <w:r>
        <w:rPr>
          <w:noProof/>
        </w:rPr>
        <w:t>35</w:t>
      </w:r>
      <w:r>
        <w:rPr>
          <w:noProof/>
        </w:rPr>
        <w:fldChar w:fldCharType="end"/>
      </w:r>
    </w:p>
    <w:p w14:paraId="5D3ACEFA"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BF1B16">
        <w:rPr>
          <w:noProof/>
        </w:rPr>
        <w:t>Vorschaubild mit Akzeptanzanfrage</w:t>
      </w:r>
      <w:r>
        <w:rPr>
          <w:noProof/>
        </w:rPr>
        <w:tab/>
      </w:r>
      <w:r>
        <w:rPr>
          <w:noProof/>
        </w:rPr>
        <w:fldChar w:fldCharType="begin"/>
      </w:r>
      <w:r>
        <w:rPr>
          <w:noProof/>
        </w:rPr>
        <w:instrText xml:space="preserve"> PAGEREF _Toc281476701 \h </w:instrText>
      </w:r>
      <w:r>
        <w:rPr>
          <w:noProof/>
        </w:rPr>
      </w:r>
      <w:r>
        <w:rPr>
          <w:noProof/>
        </w:rPr>
        <w:fldChar w:fldCharType="separate"/>
      </w:r>
      <w:r>
        <w:rPr>
          <w:noProof/>
        </w:rPr>
        <w:t>35</w:t>
      </w:r>
      <w:r>
        <w:rPr>
          <w:noProof/>
        </w:rPr>
        <w:fldChar w:fldCharType="end"/>
      </w:r>
    </w:p>
    <w:p w14:paraId="3423332C"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BF1B16">
        <w:rPr>
          <w:noProof/>
        </w:rPr>
        <w:t>Die beiden Ladebildschirme der Applikation</w:t>
      </w:r>
      <w:r>
        <w:rPr>
          <w:noProof/>
        </w:rPr>
        <w:tab/>
      </w:r>
      <w:r>
        <w:rPr>
          <w:noProof/>
        </w:rPr>
        <w:fldChar w:fldCharType="begin"/>
      </w:r>
      <w:r>
        <w:rPr>
          <w:noProof/>
        </w:rPr>
        <w:instrText xml:space="preserve"> PAGEREF _Toc281476702 \h </w:instrText>
      </w:r>
      <w:r>
        <w:rPr>
          <w:noProof/>
        </w:rPr>
      </w:r>
      <w:r>
        <w:rPr>
          <w:noProof/>
        </w:rPr>
        <w:fldChar w:fldCharType="separate"/>
      </w:r>
      <w:r>
        <w:rPr>
          <w:noProof/>
        </w:rPr>
        <w:t>36</w:t>
      </w:r>
      <w:r>
        <w:rPr>
          <w:noProof/>
        </w:rPr>
        <w:fldChar w:fldCharType="end"/>
      </w:r>
    </w:p>
    <w:p w14:paraId="456EFD78"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BF1B16">
        <w:rPr>
          <w:noProof/>
        </w:rPr>
        <w:t>Das Ergebnis der Anfrage</w:t>
      </w:r>
      <w:r>
        <w:rPr>
          <w:noProof/>
        </w:rPr>
        <w:tab/>
      </w:r>
      <w:r>
        <w:rPr>
          <w:noProof/>
        </w:rPr>
        <w:fldChar w:fldCharType="begin"/>
      </w:r>
      <w:r>
        <w:rPr>
          <w:noProof/>
        </w:rPr>
        <w:instrText xml:space="preserve"> PAGEREF _Toc281476703 \h </w:instrText>
      </w:r>
      <w:r>
        <w:rPr>
          <w:noProof/>
        </w:rPr>
      </w:r>
      <w:r>
        <w:rPr>
          <w:noProof/>
        </w:rPr>
        <w:fldChar w:fldCharType="separate"/>
      </w:r>
      <w:r>
        <w:rPr>
          <w:noProof/>
        </w:rPr>
        <w:t>37</w:t>
      </w:r>
      <w:r>
        <w:rPr>
          <w:noProof/>
        </w:rPr>
        <w:fldChar w:fldCharType="end"/>
      </w:r>
    </w:p>
    <w:p w14:paraId="4DFEC04E"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BF1B16">
        <w:rPr>
          <w:noProof/>
        </w:rPr>
        <w:t>Das negative Ergebnis einer anderen Anfrage</w:t>
      </w:r>
      <w:r>
        <w:rPr>
          <w:noProof/>
        </w:rPr>
        <w:tab/>
      </w:r>
      <w:r>
        <w:rPr>
          <w:noProof/>
        </w:rPr>
        <w:fldChar w:fldCharType="begin"/>
      </w:r>
      <w:r>
        <w:rPr>
          <w:noProof/>
        </w:rPr>
        <w:instrText xml:space="preserve"> PAGEREF _Toc281476704 \h </w:instrText>
      </w:r>
      <w:r>
        <w:rPr>
          <w:noProof/>
        </w:rPr>
      </w:r>
      <w:r>
        <w:rPr>
          <w:noProof/>
        </w:rPr>
        <w:fldChar w:fldCharType="separate"/>
      </w:r>
      <w:r>
        <w:rPr>
          <w:noProof/>
        </w:rPr>
        <w:t>37</w:t>
      </w:r>
      <w:r>
        <w:rPr>
          <w:noProof/>
        </w:rPr>
        <w:fldChar w:fldCharType="end"/>
      </w:r>
    </w:p>
    <w:p w14:paraId="2D774543" w14:textId="77777777" w:rsidR="00C63EB3" w:rsidRPr="003C7E2E" w:rsidRDefault="00C63EB3" w:rsidP="00C63EB3">
      <w:pPr>
        <w:pStyle w:val="BasicText"/>
      </w:pPr>
      <w:r w:rsidRPr="003C7E2E">
        <w:fldChar w:fldCharType="end"/>
      </w:r>
      <w:bookmarkEnd w:id="2"/>
    </w:p>
    <w:p w14:paraId="53A8F960" w14:textId="77777777" w:rsidR="00C63EB3" w:rsidRPr="003C7E2E" w:rsidRDefault="00C63EB3" w:rsidP="00C63EB3">
      <w:pPr>
        <w:pStyle w:val="berschrift1"/>
        <w:numPr>
          <w:ilvl w:val="0"/>
          <w:numId w:val="0"/>
        </w:numPr>
      </w:pPr>
      <w:bookmarkStart w:id="3" w:name="_Toc281476649"/>
      <w:r w:rsidRPr="003C7E2E">
        <w:lastRenderedPageBreak/>
        <w:t>Tabellenverzeichnis</w:t>
      </w:r>
      <w:bookmarkEnd w:id="3"/>
    </w:p>
    <w:p w14:paraId="3E0F30C3" w14:textId="77777777" w:rsidR="00DF4603" w:rsidRDefault="00C63EB3">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Pr>
          <w:b/>
        </w:rPr>
        <w:instrText xml:space="preserve"> TOC \c "Tabelle" </w:instrText>
      </w:r>
      <w:r>
        <w:rPr>
          <w:b/>
        </w:rPr>
        <w:fldChar w:fldCharType="separate"/>
      </w:r>
      <w:r w:rsidR="00DF4603">
        <w:rPr>
          <w:noProof/>
        </w:rPr>
        <w:t>Tabelle 2.1</w:t>
      </w:r>
      <w:r w:rsidR="00DF4603">
        <w:rPr>
          <w:rFonts w:asciiTheme="minorHAnsi" w:eastAsiaTheme="minorEastAsia" w:hAnsiTheme="minorHAnsi" w:cstheme="minorBidi"/>
          <w:noProof/>
          <w:szCs w:val="24"/>
          <w:lang w:eastAsia="ja-JP"/>
        </w:rPr>
        <w:tab/>
      </w:r>
      <w:r w:rsidR="00DF4603" w:rsidRPr="00DD5F00">
        <w:rPr>
          <w:noProof/>
        </w:rPr>
        <w:t>Häufig genutzte physische Sensoren  (in Anlehnung an (Baldauf et al. 2007, S. 266) )</w:t>
      </w:r>
      <w:r w:rsidR="00DF4603">
        <w:rPr>
          <w:noProof/>
        </w:rPr>
        <w:tab/>
      </w:r>
      <w:r w:rsidR="00DF4603">
        <w:rPr>
          <w:noProof/>
        </w:rPr>
        <w:fldChar w:fldCharType="begin"/>
      </w:r>
      <w:r w:rsidR="00DF4603">
        <w:rPr>
          <w:noProof/>
        </w:rPr>
        <w:instrText xml:space="preserve"> PAGEREF _Toc281476705 \h </w:instrText>
      </w:r>
      <w:r w:rsidR="00DF4603">
        <w:rPr>
          <w:noProof/>
        </w:rPr>
      </w:r>
      <w:r w:rsidR="00DF4603">
        <w:rPr>
          <w:noProof/>
        </w:rPr>
        <w:fldChar w:fldCharType="separate"/>
      </w:r>
      <w:r w:rsidR="00DF4603">
        <w:rPr>
          <w:noProof/>
        </w:rPr>
        <w:t>4</w:t>
      </w:r>
      <w:r w:rsidR="00DF4603">
        <w:rPr>
          <w:noProof/>
        </w:rPr>
        <w:fldChar w:fldCharType="end"/>
      </w:r>
    </w:p>
    <w:p w14:paraId="67CE7497" w14:textId="77777777" w:rsidR="00DF4603" w:rsidRDefault="00DF4603">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DD5F00">
        <w:rPr>
          <w:noProof/>
        </w:rPr>
        <w:t>Übersicht der genutzten Komponenten</w:t>
      </w:r>
      <w:r>
        <w:rPr>
          <w:noProof/>
        </w:rPr>
        <w:tab/>
      </w:r>
      <w:r>
        <w:rPr>
          <w:noProof/>
        </w:rPr>
        <w:fldChar w:fldCharType="begin"/>
      </w:r>
      <w:r>
        <w:rPr>
          <w:noProof/>
        </w:rPr>
        <w:instrText xml:space="preserve"> PAGEREF _Toc281476706 \h </w:instrText>
      </w:r>
      <w:r>
        <w:rPr>
          <w:noProof/>
        </w:rPr>
      </w:r>
      <w:r>
        <w:rPr>
          <w:noProof/>
        </w:rPr>
        <w:fldChar w:fldCharType="separate"/>
      </w:r>
      <w:r>
        <w:rPr>
          <w:noProof/>
        </w:rPr>
        <w:t>20</w:t>
      </w:r>
      <w:r>
        <w:rPr>
          <w:noProof/>
        </w:rPr>
        <w:fldChar w:fldCharType="end"/>
      </w:r>
    </w:p>
    <w:p w14:paraId="6DA180DA" w14:textId="77777777" w:rsidR="00C63EB3" w:rsidRPr="003C7E2E" w:rsidRDefault="00C63EB3" w:rsidP="00C63EB3">
      <w:pPr>
        <w:pStyle w:val="berschrift1"/>
        <w:numPr>
          <w:ilvl w:val="0"/>
          <w:numId w:val="0"/>
        </w:numPr>
      </w:pPr>
      <w:r>
        <w:rPr>
          <w:b w:val="0"/>
          <w:kern w:val="0"/>
          <w:sz w:val="24"/>
        </w:rPr>
        <w:fldChar w:fldCharType="end"/>
      </w:r>
      <w:r w:rsidRPr="00E62657">
        <w:t xml:space="preserve"> </w:t>
      </w:r>
      <w:bookmarkStart w:id="4" w:name="_Toc281476650"/>
      <w:r>
        <w:t>Code</w:t>
      </w:r>
      <w:r w:rsidRPr="003C7E2E">
        <w:t>verzeichnis</w:t>
      </w:r>
      <w:bookmarkEnd w:id="4"/>
    </w:p>
    <w:p w14:paraId="1797E369" w14:textId="77777777" w:rsidR="00DF4603" w:rsidRDefault="00C63EB3">
      <w:pPr>
        <w:pStyle w:val="Abbildungsverzeichnis"/>
        <w:tabs>
          <w:tab w:val="left" w:pos="1107"/>
        </w:tabs>
        <w:rPr>
          <w:rFonts w:asciiTheme="minorHAnsi" w:eastAsiaTheme="minorEastAsia" w:hAnsiTheme="minorHAnsi" w:cstheme="minorBidi"/>
          <w:noProof/>
          <w:szCs w:val="24"/>
          <w:lang w:eastAsia="ja-JP"/>
        </w:rPr>
      </w:pPr>
      <w:r>
        <w:fldChar w:fldCharType="begin"/>
      </w:r>
      <w:r>
        <w:instrText xml:space="preserve"> TOC \c "Code" </w:instrText>
      </w:r>
      <w:r>
        <w:fldChar w:fldCharType="separate"/>
      </w:r>
      <w:r w:rsidR="00DF4603">
        <w:rPr>
          <w:noProof/>
        </w:rPr>
        <w:t>Code 5.1</w:t>
      </w:r>
      <w:r w:rsidR="00DF4603">
        <w:rPr>
          <w:rFonts w:asciiTheme="minorHAnsi" w:eastAsiaTheme="minorEastAsia" w:hAnsiTheme="minorHAnsi" w:cstheme="minorBidi"/>
          <w:noProof/>
          <w:szCs w:val="24"/>
          <w:lang w:eastAsia="ja-JP"/>
        </w:rPr>
        <w:tab/>
      </w:r>
      <w:r w:rsidR="00DF4603" w:rsidRPr="00AC1525">
        <w:rPr>
          <w:noProof/>
        </w:rPr>
        <w:t>Asynchroner Uploadprozess</w:t>
      </w:r>
      <w:r w:rsidR="00DF4603">
        <w:rPr>
          <w:noProof/>
        </w:rPr>
        <w:tab/>
      </w:r>
      <w:r w:rsidR="00DF4603">
        <w:rPr>
          <w:noProof/>
        </w:rPr>
        <w:fldChar w:fldCharType="begin"/>
      </w:r>
      <w:r w:rsidR="00DF4603">
        <w:rPr>
          <w:noProof/>
        </w:rPr>
        <w:instrText xml:space="preserve"> PAGEREF _Toc281476707 \h </w:instrText>
      </w:r>
      <w:r w:rsidR="00DF4603">
        <w:rPr>
          <w:noProof/>
        </w:rPr>
      </w:r>
      <w:r w:rsidR="00DF4603">
        <w:rPr>
          <w:noProof/>
        </w:rPr>
        <w:fldChar w:fldCharType="separate"/>
      </w:r>
      <w:r w:rsidR="00DF4603">
        <w:rPr>
          <w:noProof/>
        </w:rPr>
        <w:t>23</w:t>
      </w:r>
      <w:r w:rsidR="00DF4603">
        <w:rPr>
          <w:noProof/>
        </w:rPr>
        <w:fldChar w:fldCharType="end"/>
      </w:r>
    </w:p>
    <w:p w14:paraId="38FBE4F9"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AC1525">
        <w:rPr>
          <w:noProof/>
        </w:rPr>
        <w:t>Erstellung der Anfrage und Auswertung der Antwort</w:t>
      </w:r>
      <w:r>
        <w:rPr>
          <w:noProof/>
        </w:rPr>
        <w:tab/>
      </w:r>
      <w:r>
        <w:rPr>
          <w:noProof/>
        </w:rPr>
        <w:fldChar w:fldCharType="begin"/>
      </w:r>
      <w:r>
        <w:rPr>
          <w:noProof/>
        </w:rPr>
        <w:instrText xml:space="preserve"> PAGEREF _Toc281476708 \h </w:instrText>
      </w:r>
      <w:r>
        <w:rPr>
          <w:noProof/>
        </w:rPr>
      </w:r>
      <w:r>
        <w:rPr>
          <w:noProof/>
        </w:rPr>
        <w:fldChar w:fldCharType="separate"/>
      </w:r>
      <w:r>
        <w:rPr>
          <w:noProof/>
        </w:rPr>
        <w:t>24</w:t>
      </w:r>
      <w:r>
        <w:rPr>
          <w:noProof/>
        </w:rPr>
        <w:fldChar w:fldCharType="end"/>
      </w:r>
    </w:p>
    <w:p w14:paraId="328BF648"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AC1525">
        <w:rPr>
          <w:noProof/>
        </w:rPr>
        <w:t>Aktualisierung der Benutzeroberfläche</w:t>
      </w:r>
      <w:r>
        <w:rPr>
          <w:noProof/>
        </w:rPr>
        <w:tab/>
      </w:r>
      <w:r>
        <w:rPr>
          <w:noProof/>
        </w:rPr>
        <w:fldChar w:fldCharType="begin"/>
      </w:r>
      <w:r>
        <w:rPr>
          <w:noProof/>
        </w:rPr>
        <w:instrText xml:space="preserve"> PAGEREF _Toc281476709 \h </w:instrText>
      </w:r>
      <w:r>
        <w:rPr>
          <w:noProof/>
        </w:rPr>
      </w:r>
      <w:r>
        <w:rPr>
          <w:noProof/>
        </w:rPr>
        <w:fldChar w:fldCharType="separate"/>
      </w:r>
      <w:r>
        <w:rPr>
          <w:noProof/>
        </w:rPr>
        <w:t>24</w:t>
      </w:r>
      <w:r>
        <w:rPr>
          <w:noProof/>
        </w:rPr>
        <w:fldChar w:fldCharType="end"/>
      </w:r>
    </w:p>
    <w:p w14:paraId="3E73E91F"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AC1525">
        <w:rPr>
          <w:noProof/>
        </w:rPr>
        <w:t>Extrahierung des ersten Absatzes eines Wikipedia-Artikels</w:t>
      </w:r>
      <w:r>
        <w:rPr>
          <w:noProof/>
        </w:rPr>
        <w:tab/>
      </w:r>
      <w:r>
        <w:rPr>
          <w:noProof/>
        </w:rPr>
        <w:fldChar w:fldCharType="begin"/>
      </w:r>
      <w:r>
        <w:rPr>
          <w:noProof/>
        </w:rPr>
        <w:instrText xml:space="preserve"> PAGEREF _Toc281476710 \h </w:instrText>
      </w:r>
      <w:r>
        <w:rPr>
          <w:noProof/>
        </w:rPr>
      </w:r>
      <w:r>
        <w:rPr>
          <w:noProof/>
        </w:rPr>
        <w:fldChar w:fldCharType="separate"/>
      </w:r>
      <w:r>
        <w:rPr>
          <w:noProof/>
        </w:rPr>
        <w:t>26</w:t>
      </w:r>
      <w:r>
        <w:rPr>
          <w:noProof/>
        </w:rPr>
        <w:fldChar w:fldCharType="end"/>
      </w:r>
    </w:p>
    <w:p w14:paraId="7FC3103E"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AC1525">
        <w:rPr>
          <w:noProof/>
        </w:rPr>
        <w:t>Keypointerkennung und Deskriptorextraktion</w:t>
      </w:r>
      <w:r>
        <w:rPr>
          <w:noProof/>
        </w:rPr>
        <w:tab/>
      </w:r>
      <w:r>
        <w:rPr>
          <w:noProof/>
        </w:rPr>
        <w:fldChar w:fldCharType="begin"/>
      </w:r>
      <w:r>
        <w:rPr>
          <w:noProof/>
        </w:rPr>
        <w:instrText xml:space="preserve"> PAGEREF _Toc281476711 \h </w:instrText>
      </w:r>
      <w:r>
        <w:rPr>
          <w:noProof/>
        </w:rPr>
      </w:r>
      <w:r>
        <w:rPr>
          <w:noProof/>
        </w:rPr>
        <w:fldChar w:fldCharType="separate"/>
      </w:r>
      <w:r>
        <w:rPr>
          <w:noProof/>
        </w:rPr>
        <w:t>26</w:t>
      </w:r>
      <w:r>
        <w:rPr>
          <w:noProof/>
        </w:rPr>
        <w:fldChar w:fldCharType="end"/>
      </w:r>
    </w:p>
    <w:p w14:paraId="79530D63"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AC1525">
        <w:rPr>
          <w:noProof/>
        </w:rPr>
        <w:t>Serialisierung einer Deskriptormatrix</w:t>
      </w:r>
      <w:r>
        <w:rPr>
          <w:noProof/>
        </w:rPr>
        <w:tab/>
      </w:r>
      <w:r>
        <w:rPr>
          <w:noProof/>
        </w:rPr>
        <w:fldChar w:fldCharType="begin"/>
      </w:r>
      <w:r>
        <w:rPr>
          <w:noProof/>
        </w:rPr>
        <w:instrText xml:space="preserve"> PAGEREF _Toc281476712 \h </w:instrText>
      </w:r>
      <w:r>
        <w:rPr>
          <w:noProof/>
        </w:rPr>
      </w:r>
      <w:r>
        <w:rPr>
          <w:noProof/>
        </w:rPr>
        <w:fldChar w:fldCharType="separate"/>
      </w:r>
      <w:r>
        <w:rPr>
          <w:noProof/>
        </w:rPr>
        <w:t>27</w:t>
      </w:r>
      <w:r>
        <w:rPr>
          <w:noProof/>
        </w:rPr>
        <w:fldChar w:fldCharType="end"/>
      </w:r>
    </w:p>
    <w:p w14:paraId="02357A57"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5.7</w:t>
      </w:r>
      <w:r>
        <w:rPr>
          <w:rFonts w:asciiTheme="minorHAnsi" w:eastAsiaTheme="minorEastAsia" w:hAnsiTheme="minorHAnsi" w:cstheme="minorBidi"/>
          <w:noProof/>
          <w:szCs w:val="24"/>
          <w:lang w:eastAsia="ja-JP"/>
        </w:rPr>
        <w:tab/>
      </w:r>
      <w:r w:rsidRPr="00AC1525">
        <w:rPr>
          <w:noProof/>
        </w:rPr>
        <w:t>Beispiel eines abgespeicherten Objekts</w:t>
      </w:r>
      <w:r>
        <w:rPr>
          <w:noProof/>
        </w:rPr>
        <w:tab/>
      </w:r>
      <w:r>
        <w:rPr>
          <w:noProof/>
        </w:rPr>
        <w:fldChar w:fldCharType="begin"/>
      </w:r>
      <w:r>
        <w:rPr>
          <w:noProof/>
        </w:rPr>
        <w:instrText xml:space="preserve"> PAGEREF _Toc281476713 \h </w:instrText>
      </w:r>
      <w:r>
        <w:rPr>
          <w:noProof/>
        </w:rPr>
      </w:r>
      <w:r>
        <w:rPr>
          <w:noProof/>
        </w:rPr>
        <w:fldChar w:fldCharType="separate"/>
      </w:r>
      <w:r>
        <w:rPr>
          <w:noProof/>
        </w:rPr>
        <w:t>27</w:t>
      </w:r>
      <w:r>
        <w:rPr>
          <w:noProof/>
        </w:rPr>
        <w:fldChar w:fldCharType="end"/>
      </w:r>
    </w:p>
    <w:p w14:paraId="58A31A52"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AC1525">
        <w:rPr>
          <w:noProof/>
        </w:rPr>
        <w:t>Matching der Deskriptoren und Filtern der Matches</w:t>
      </w:r>
      <w:r>
        <w:rPr>
          <w:noProof/>
        </w:rPr>
        <w:tab/>
      </w:r>
      <w:r>
        <w:rPr>
          <w:noProof/>
        </w:rPr>
        <w:fldChar w:fldCharType="begin"/>
      </w:r>
      <w:r>
        <w:rPr>
          <w:noProof/>
        </w:rPr>
        <w:instrText xml:space="preserve"> PAGEREF _Toc281476714 \h </w:instrText>
      </w:r>
      <w:r>
        <w:rPr>
          <w:noProof/>
        </w:rPr>
      </w:r>
      <w:r>
        <w:rPr>
          <w:noProof/>
        </w:rPr>
        <w:fldChar w:fldCharType="separate"/>
      </w:r>
      <w:r>
        <w:rPr>
          <w:noProof/>
        </w:rPr>
        <w:t>28</w:t>
      </w:r>
      <w:r>
        <w:rPr>
          <w:noProof/>
        </w:rPr>
        <w:fldChar w:fldCharType="end"/>
      </w:r>
    </w:p>
    <w:p w14:paraId="043596E8"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AC1525">
        <w:rPr>
          <w:noProof/>
        </w:rPr>
        <w:t>Beispiel einer Antwort des OCV Servers</w:t>
      </w:r>
      <w:r>
        <w:rPr>
          <w:noProof/>
        </w:rPr>
        <w:tab/>
      </w:r>
      <w:r>
        <w:rPr>
          <w:noProof/>
        </w:rPr>
        <w:fldChar w:fldCharType="begin"/>
      </w:r>
      <w:r>
        <w:rPr>
          <w:noProof/>
        </w:rPr>
        <w:instrText xml:space="preserve"> PAGEREF _Toc281476715 \h </w:instrText>
      </w:r>
      <w:r>
        <w:rPr>
          <w:noProof/>
        </w:rPr>
      </w:r>
      <w:r>
        <w:rPr>
          <w:noProof/>
        </w:rPr>
        <w:fldChar w:fldCharType="separate"/>
      </w:r>
      <w:r>
        <w:rPr>
          <w:noProof/>
        </w:rPr>
        <w:t>29</w:t>
      </w:r>
      <w:r>
        <w:rPr>
          <w:noProof/>
        </w:rPr>
        <w:fldChar w:fldCharType="end"/>
      </w:r>
    </w:p>
    <w:p w14:paraId="21F04FAC" w14:textId="77777777" w:rsidR="00C63EB3" w:rsidRPr="003C7E2E" w:rsidRDefault="00C63EB3" w:rsidP="00C63EB3">
      <w:pPr>
        <w:pStyle w:val="BasicText"/>
      </w:pPr>
      <w:r>
        <w:fldChar w:fldCharType="end"/>
      </w:r>
    </w:p>
    <w:p w14:paraId="1B2D50A1" w14:textId="77777777" w:rsidR="00C63EB3" w:rsidRDefault="00C63EB3" w:rsidP="00C63EB3">
      <w:pPr>
        <w:pStyle w:val="berschrift1"/>
        <w:numPr>
          <w:ilvl w:val="0"/>
          <w:numId w:val="0"/>
        </w:numPr>
      </w:pPr>
      <w:bookmarkStart w:id="5" w:name="_Toc281476651"/>
      <w:r w:rsidRPr="003C7E2E">
        <w:lastRenderedPageBreak/>
        <w:t>Abkürzungsverzeichnis</w:t>
      </w:r>
      <w:bookmarkEnd w:id="5"/>
    </w:p>
    <w:p w14:paraId="07F56CDC" w14:textId="77777777" w:rsidR="00DF4603" w:rsidRDefault="00DF4603" w:rsidP="00C63EB3">
      <w:pPr>
        <w:pStyle w:val="BasicText"/>
      </w:pPr>
      <w:r>
        <w:t>aGPS</w:t>
      </w:r>
      <w:r>
        <w:tab/>
      </w:r>
      <w:r>
        <w:tab/>
        <w:t>assisted Global Positioning System</w:t>
      </w:r>
    </w:p>
    <w:p w14:paraId="6D5DF7A8" w14:textId="77777777" w:rsidR="00DF4603" w:rsidRDefault="00DF4603" w:rsidP="00C63EB3">
      <w:pPr>
        <w:pStyle w:val="BasicText"/>
      </w:pPr>
      <w:r>
        <w:t>API</w:t>
      </w:r>
      <w:r>
        <w:tab/>
      </w:r>
      <w:r>
        <w:tab/>
        <w:t>Application Programming Interface</w:t>
      </w:r>
    </w:p>
    <w:p w14:paraId="48F2C9AA" w14:textId="77777777" w:rsidR="00DF4603" w:rsidRDefault="00DF4603" w:rsidP="00C63EB3">
      <w:pPr>
        <w:pStyle w:val="BasicText"/>
      </w:pPr>
      <w:r>
        <w:t>BoF</w:t>
      </w:r>
      <w:r>
        <w:tab/>
      </w:r>
      <w:r>
        <w:tab/>
        <w:t>Bag of Features</w:t>
      </w:r>
    </w:p>
    <w:p w14:paraId="252F4C50" w14:textId="77777777" w:rsidR="00DF4603" w:rsidRDefault="00DF4603" w:rsidP="00C63EB3">
      <w:pPr>
        <w:pStyle w:val="BasicText"/>
      </w:pPr>
      <w:r>
        <w:t>BoW</w:t>
      </w:r>
      <w:r>
        <w:tab/>
      </w:r>
      <w:r>
        <w:tab/>
        <w:t>Bag of Words</w:t>
      </w:r>
    </w:p>
    <w:p w14:paraId="228F4C77" w14:textId="77777777" w:rsidR="00DF4603" w:rsidRDefault="00DF4603" w:rsidP="00C63EB3">
      <w:pPr>
        <w:pStyle w:val="BasicText"/>
      </w:pPr>
      <w:r>
        <w:t>BRISK</w:t>
      </w:r>
      <w:r>
        <w:tab/>
      </w:r>
      <w:r>
        <w:tab/>
        <w:t>Binary Robust invariant scalable keypoints</w:t>
      </w:r>
    </w:p>
    <w:p w14:paraId="6E753BEE" w14:textId="77777777" w:rsidR="00DF4603" w:rsidRDefault="00DF4603" w:rsidP="00C63EB3">
      <w:pPr>
        <w:pStyle w:val="BasicText"/>
      </w:pPr>
      <w:r>
        <w:t>bspw.</w:t>
      </w:r>
      <w:r>
        <w:tab/>
      </w:r>
      <w:r>
        <w:tab/>
        <w:t>Beispielsweise</w:t>
      </w:r>
    </w:p>
    <w:p w14:paraId="22891D56" w14:textId="77777777" w:rsidR="00DF4603" w:rsidRDefault="00DF4603" w:rsidP="00C63EB3">
      <w:pPr>
        <w:pStyle w:val="BasicText"/>
      </w:pPr>
      <w:r>
        <w:t>bzw.</w:t>
      </w:r>
      <w:r>
        <w:tab/>
      </w:r>
      <w:r>
        <w:tab/>
        <w:t>beziehungsweise</w:t>
      </w:r>
    </w:p>
    <w:p w14:paraId="01373A19" w14:textId="77777777" w:rsidR="00DF4603" w:rsidRDefault="00DF4603" w:rsidP="00C63EB3">
      <w:pPr>
        <w:pStyle w:val="BasicText"/>
      </w:pPr>
      <w:r>
        <w:t>ca.</w:t>
      </w:r>
      <w:r>
        <w:tab/>
      </w:r>
      <w:r>
        <w:tab/>
        <w:t>circa</w:t>
      </w:r>
    </w:p>
    <w:p w14:paraId="3EBC79FE" w14:textId="77777777" w:rsidR="00DF4603" w:rsidRDefault="00DF4603" w:rsidP="00C63EB3">
      <w:pPr>
        <w:pStyle w:val="BasicText"/>
      </w:pPr>
      <w:r>
        <w:t xml:space="preserve">engl. </w:t>
      </w:r>
      <w:r>
        <w:tab/>
      </w:r>
      <w:r>
        <w:tab/>
        <w:t>Englisch</w:t>
      </w:r>
    </w:p>
    <w:p w14:paraId="5FA0E5DB" w14:textId="77777777" w:rsidR="00DF4603" w:rsidRDefault="00DF4603" w:rsidP="00C63EB3">
      <w:pPr>
        <w:pStyle w:val="BasicText"/>
      </w:pPr>
      <w:r>
        <w:t>FREAK</w:t>
      </w:r>
      <w:r>
        <w:tab/>
        <w:t>Fast Retina Keypoint</w:t>
      </w:r>
    </w:p>
    <w:p w14:paraId="3A9EED08" w14:textId="77777777" w:rsidR="00DF4603" w:rsidRDefault="00DF4603" w:rsidP="00C63EB3">
      <w:pPr>
        <w:pStyle w:val="BasicText"/>
      </w:pPr>
      <w:r>
        <w:t xml:space="preserve">GB </w:t>
      </w:r>
      <w:r>
        <w:tab/>
      </w:r>
      <w:r>
        <w:tab/>
        <w:t>Gigabyte</w:t>
      </w:r>
    </w:p>
    <w:p w14:paraId="7DF82A03" w14:textId="77777777" w:rsidR="00DF4603" w:rsidRDefault="00DF4603" w:rsidP="00C63EB3">
      <w:pPr>
        <w:pStyle w:val="BasicText"/>
      </w:pPr>
      <w:r>
        <w:t>GDK</w:t>
      </w:r>
      <w:r>
        <w:tab/>
      </w:r>
      <w:r>
        <w:tab/>
        <w:t>Glass Development Kit</w:t>
      </w:r>
    </w:p>
    <w:p w14:paraId="3470BAB0" w14:textId="77777777" w:rsidR="00DF4603" w:rsidRDefault="00DF4603" w:rsidP="00C63EB3">
      <w:pPr>
        <w:pStyle w:val="BasicText"/>
      </w:pPr>
      <w:r>
        <w:t>GPS</w:t>
      </w:r>
      <w:r>
        <w:tab/>
      </w:r>
      <w:r>
        <w:tab/>
        <w:t>Global Positioning System</w:t>
      </w:r>
    </w:p>
    <w:p w14:paraId="63B6C6AE" w14:textId="77777777" w:rsidR="00DF4603" w:rsidRDefault="00DF4603" w:rsidP="00C63EB3">
      <w:pPr>
        <w:pStyle w:val="BasicText"/>
      </w:pPr>
      <w:r>
        <w:t>GSM</w:t>
      </w:r>
      <w:r>
        <w:tab/>
      </w:r>
      <w:r>
        <w:tab/>
        <w:t>Global System for Mobile Communications</w:t>
      </w:r>
    </w:p>
    <w:p w14:paraId="75F0EBC2" w14:textId="77777777" w:rsidR="00DF4603" w:rsidRDefault="00DF4603" w:rsidP="00C63EB3">
      <w:pPr>
        <w:pStyle w:val="BasicText"/>
      </w:pPr>
      <w:r>
        <w:t>HUD</w:t>
      </w:r>
      <w:r>
        <w:tab/>
      </w:r>
      <w:r>
        <w:tab/>
        <w:t>Head-up Display</w:t>
      </w:r>
    </w:p>
    <w:p w14:paraId="3691568E" w14:textId="77777777" w:rsidR="00DF4603" w:rsidRDefault="00DF4603" w:rsidP="00C63EB3">
      <w:pPr>
        <w:pStyle w:val="BasicText"/>
      </w:pPr>
      <w:r>
        <w:t>JSON</w:t>
      </w:r>
      <w:r>
        <w:tab/>
      </w:r>
      <w:r>
        <w:tab/>
        <w:t>JavaScript Object Notation</w:t>
      </w:r>
    </w:p>
    <w:p w14:paraId="00B260C7" w14:textId="77777777" w:rsidR="00DF4603" w:rsidRDefault="00DF4603" w:rsidP="00C63EB3">
      <w:pPr>
        <w:pStyle w:val="BasicText"/>
      </w:pPr>
      <w:r>
        <w:t>Mhz</w:t>
      </w:r>
      <w:r>
        <w:tab/>
      </w:r>
      <w:r>
        <w:tab/>
        <w:t>Mega Hertz</w:t>
      </w:r>
    </w:p>
    <w:p w14:paraId="563767F1" w14:textId="77777777" w:rsidR="00DF4603" w:rsidRDefault="00DF4603" w:rsidP="00C63EB3">
      <w:pPr>
        <w:pStyle w:val="BasicText"/>
      </w:pPr>
      <w:r>
        <w:t>OCR</w:t>
      </w:r>
      <w:r>
        <w:tab/>
      </w:r>
      <w:r>
        <w:tab/>
        <w:t>Optical Character Recognition</w:t>
      </w:r>
    </w:p>
    <w:p w14:paraId="269B647E" w14:textId="77777777" w:rsidR="00DF4603" w:rsidRDefault="00DF4603" w:rsidP="00C63EB3">
      <w:pPr>
        <w:pStyle w:val="BasicText"/>
      </w:pPr>
      <w:r>
        <w:t>OCV-Server</w:t>
      </w:r>
      <w:r>
        <w:tab/>
        <w:t>OpenCV-Server</w:t>
      </w:r>
    </w:p>
    <w:p w14:paraId="326AEFD8" w14:textId="77777777" w:rsidR="00DF4603" w:rsidRDefault="00DF4603" w:rsidP="00C63EB3">
      <w:pPr>
        <w:pStyle w:val="BasicText"/>
      </w:pPr>
      <w:r>
        <w:t>OpenCV</w:t>
      </w:r>
      <w:r>
        <w:tab/>
        <w:t>Open Computer Vision</w:t>
      </w:r>
    </w:p>
    <w:p w14:paraId="4B80028A" w14:textId="77777777" w:rsidR="00DF4603" w:rsidRDefault="00DF4603" w:rsidP="00C63EB3">
      <w:pPr>
        <w:pStyle w:val="BasicText"/>
      </w:pPr>
      <w:r>
        <w:t>PDA</w:t>
      </w:r>
      <w:r>
        <w:tab/>
      </w:r>
      <w:r>
        <w:tab/>
        <w:t>Personal Digital Assistant</w:t>
      </w:r>
    </w:p>
    <w:p w14:paraId="08EE5682" w14:textId="77777777" w:rsidR="00DF4603" w:rsidRDefault="00DF4603" w:rsidP="00C63EB3">
      <w:pPr>
        <w:pStyle w:val="BasicText"/>
      </w:pPr>
      <w:r>
        <w:t xml:space="preserve">QR </w:t>
      </w:r>
      <w:r>
        <w:tab/>
      </w:r>
      <w:r>
        <w:tab/>
        <w:t>Quick Response</w:t>
      </w:r>
    </w:p>
    <w:p w14:paraId="3A795BB2" w14:textId="77777777" w:rsidR="00DF4603" w:rsidRDefault="00DF4603" w:rsidP="00C63EB3">
      <w:pPr>
        <w:pStyle w:val="BasicText"/>
      </w:pPr>
      <w:r>
        <w:t xml:space="preserve">REST </w:t>
      </w:r>
      <w:r>
        <w:tab/>
      </w:r>
      <w:r>
        <w:tab/>
      </w:r>
      <w:r w:rsidRPr="00F82036">
        <w:t>Representational</w:t>
      </w:r>
      <w:r>
        <w:t xml:space="preserve"> State Transfer</w:t>
      </w:r>
    </w:p>
    <w:p w14:paraId="5CBF846B" w14:textId="77777777" w:rsidR="00DF4603" w:rsidRDefault="00DF4603" w:rsidP="00C63EB3">
      <w:pPr>
        <w:pStyle w:val="BasicText"/>
      </w:pPr>
      <w:r>
        <w:t>SDK</w:t>
      </w:r>
      <w:r>
        <w:tab/>
      </w:r>
      <w:r>
        <w:tab/>
        <w:t>Software Development Kit</w:t>
      </w:r>
    </w:p>
    <w:p w14:paraId="3A47E506" w14:textId="77777777" w:rsidR="00DF4603" w:rsidRDefault="00DF4603" w:rsidP="00C63EB3">
      <w:pPr>
        <w:pStyle w:val="BasicText"/>
      </w:pPr>
      <w:r>
        <w:t>SIFT</w:t>
      </w:r>
      <w:r>
        <w:tab/>
      </w:r>
      <w:r>
        <w:tab/>
        <w:t>Scale Invariant Feature Transform</w:t>
      </w:r>
    </w:p>
    <w:p w14:paraId="7329DD16" w14:textId="77777777" w:rsidR="00DF4603" w:rsidRDefault="00DF4603" w:rsidP="00C63EB3">
      <w:pPr>
        <w:pStyle w:val="BasicText"/>
      </w:pPr>
      <w:r>
        <w:t>SURF</w:t>
      </w:r>
      <w:r>
        <w:tab/>
      </w:r>
      <w:r>
        <w:tab/>
        <w:t>Speeded-Up Robust Features</w:t>
      </w:r>
    </w:p>
    <w:p w14:paraId="281380E4" w14:textId="77777777" w:rsidR="00DF4603" w:rsidRDefault="00DF4603" w:rsidP="00C63EB3">
      <w:pPr>
        <w:pStyle w:val="BasicText"/>
      </w:pPr>
      <w:r>
        <w:t>Tablet</w:t>
      </w:r>
      <w:r>
        <w:tab/>
      </w:r>
      <w:r>
        <w:tab/>
        <w:t>Tablet Personal Computer</w:t>
      </w:r>
    </w:p>
    <w:p w14:paraId="0F4473E3" w14:textId="77777777" w:rsidR="00DF4603" w:rsidRDefault="00DF4603" w:rsidP="00C63EB3">
      <w:pPr>
        <w:pStyle w:val="BasicText"/>
      </w:pPr>
      <w:r>
        <w:t>UMPC</w:t>
      </w:r>
      <w:r>
        <w:tab/>
      </w:r>
      <w:r>
        <w:tab/>
        <w:t>Ultra Mobile PC</w:t>
      </w:r>
    </w:p>
    <w:p w14:paraId="501E82C3" w14:textId="77777777" w:rsidR="00DF4603" w:rsidRDefault="00DF4603" w:rsidP="00C63EB3">
      <w:pPr>
        <w:pStyle w:val="BasicText"/>
      </w:pPr>
      <w:r>
        <w:t>Wh</w:t>
      </w:r>
      <w:r>
        <w:tab/>
      </w:r>
      <w:r>
        <w:tab/>
        <w:t>Wattstunden</w:t>
      </w:r>
    </w:p>
    <w:p w14:paraId="3D8B4EA1" w14:textId="77777777" w:rsidR="00DF4603" w:rsidRDefault="00DF4603" w:rsidP="00C63EB3">
      <w:pPr>
        <w:pStyle w:val="BasicText"/>
      </w:pPr>
      <w:r>
        <w:t>XML</w:t>
      </w:r>
      <w:r>
        <w:tab/>
      </w:r>
      <w:r>
        <w:tab/>
        <w:t>Extensible Markup Language</w:t>
      </w:r>
    </w:p>
    <w:p w14:paraId="24543D86" w14:textId="77777777" w:rsidR="00DF4603" w:rsidRDefault="00DF4603" w:rsidP="00C63EB3">
      <w:pPr>
        <w:pStyle w:val="BasicText"/>
      </w:pPr>
      <w:r>
        <w:t>z.B.</w:t>
      </w:r>
      <w:r>
        <w:tab/>
      </w:r>
      <w:r>
        <w:tab/>
        <w:t>zum Beispiel</w:t>
      </w:r>
    </w:p>
    <w:p w14:paraId="20D1AC09" w14:textId="77777777" w:rsidR="00C63EB3" w:rsidRDefault="00C63EB3" w:rsidP="00C63EB3">
      <w:pPr>
        <w:pStyle w:val="BasicText"/>
      </w:pPr>
    </w:p>
    <w:p w14:paraId="26C19855" w14:textId="77777777" w:rsidR="00C63EB3" w:rsidRDefault="00C63EB3" w:rsidP="00C63EB3">
      <w:pPr>
        <w:pStyle w:val="BasicText"/>
      </w:pPr>
    </w:p>
    <w:p w14:paraId="22384995" w14:textId="77777777" w:rsidR="00C63EB3" w:rsidRPr="003C7E2E" w:rsidRDefault="00C63EB3" w:rsidP="00C63EB3">
      <w:pPr>
        <w:pStyle w:val="BasicText"/>
      </w:pPr>
    </w:p>
    <w:p w14:paraId="646BA841" w14:textId="77777777" w:rsidR="00C63EB3" w:rsidRPr="003C7E2E" w:rsidRDefault="00C63EB3" w:rsidP="00C63EB3">
      <w:pPr>
        <w:pStyle w:val="BasicText"/>
      </w:pPr>
    </w:p>
    <w:p w14:paraId="1122A3C4" w14:textId="77777777" w:rsidR="00C63EB3" w:rsidRPr="003C7E2E" w:rsidRDefault="00C63EB3" w:rsidP="00C63EB3">
      <w:pPr>
        <w:pStyle w:val="BasicText"/>
        <w:sectPr w:rsidR="00C63EB3" w:rsidRPr="003C7E2E" w:rsidSect="003116A2">
          <w:headerReference w:type="first" r:id="rId10"/>
          <w:type w:val="continuous"/>
          <w:pgSz w:w="11906" w:h="16838"/>
          <w:pgMar w:top="1417" w:right="1417" w:bottom="1134" w:left="1417" w:header="850" w:footer="708" w:gutter="0"/>
          <w:pgNumType w:fmt="upperRoman"/>
          <w:cols w:space="708"/>
          <w:titlePg/>
          <w:docGrid w:linePitch="360"/>
        </w:sectPr>
      </w:pPr>
    </w:p>
    <w:p w14:paraId="78F13F69" w14:textId="2BF909A4" w:rsidR="00C63EB3" w:rsidRPr="003C7E2E" w:rsidRDefault="00C63EB3" w:rsidP="00C63EB3">
      <w:pPr>
        <w:pStyle w:val="berschrift1"/>
      </w:pPr>
      <w:bookmarkStart w:id="6" w:name="_Toc281476653"/>
      <w:r w:rsidRPr="003C7E2E">
        <w:lastRenderedPageBreak/>
        <w:t>Einleitung</w:t>
      </w:r>
      <w:bookmarkEnd w:id="6"/>
    </w:p>
    <w:p w14:paraId="5A1A9B99" w14:textId="77777777" w:rsidR="00C63EB3" w:rsidRDefault="00C63EB3" w:rsidP="00C63EB3">
      <w:pPr>
        <w:pStyle w:val="BasicText"/>
      </w:pPr>
      <w:r>
        <w:t>Die Nutzung von Geräten der Virtual Reality (VR) und der Augmented Reality (AR) hat in den vergangenen zwei bis drei Jahren mit der Google Glass und der Oculus Rift und den beiden hinter ihnen stehenden Großunternehmen Google und Facebook erneuten Aufschwung erhalten.</w:t>
      </w:r>
    </w:p>
    <w:p w14:paraId="49D0318B" w14:textId="6B298616" w:rsidR="00C63EB3" w:rsidRDefault="00C63EB3" w:rsidP="00C63EB3">
      <w:pPr>
        <w:pStyle w:val="BasicText"/>
      </w:pPr>
      <w:r>
        <w:t>Dabei hat insbesondere die Google Glass mit ihrer leichten Bauweise und Ungebundenheit zu nahestehenden Computern die Möglichkeit, den Bereich des U</w:t>
      </w:r>
      <w:r w:rsidRPr="0096115D">
        <w:t>biquitous</w:t>
      </w:r>
      <w:r>
        <w:t xml:space="preserve"> Computing zu verändern. Anders als Smartphones, Tablets oder konkurrierende Wearables bietet die Google Glass dabei die Chance, durchgängig in das Sichtfeld des Trägers integriert zu sein. So bieten sich neue Möglichkeiten von Nutzerinteraktion die den Gedanken des anywhere und anytime auf eine neue Ebene bringen könnten, da die benötigte </w:t>
      </w:r>
      <w:r w:rsidR="000B4501">
        <w:t>Interkation</w:t>
      </w:r>
      <w:r>
        <w:t xml:space="preserve"> durch den Nutzer minimiert wird. </w:t>
      </w:r>
    </w:p>
    <w:p w14:paraId="53099017" w14:textId="77777777" w:rsidR="00C63EB3" w:rsidRDefault="00C63EB3" w:rsidP="00C63EB3">
      <w:pPr>
        <w:pStyle w:val="BasicText"/>
      </w:pPr>
      <w:r>
        <w:t xml:space="preserve">Anders als die Oculus Rift ist die Google Glass dabei ein Gerät, welches nicht zum Anzeigen virtueller Welten bzw. der virtuellen Darstellung realer Umgebungen entwickelt wurde. Vielmehr bietet sie die Möglichkeit ähnlich einem Interface aus Computerspielen, sich über die Wahrnehmung des Nutzers zu legen und diese mit kontextsensitiver Information anzureichern. </w:t>
      </w:r>
    </w:p>
    <w:p w14:paraId="30E9A018" w14:textId="77777777" w:rsidR="00C63EB3" w:rsidRDefault="00C63EB3" w:rsidP="00C63EB3">
      <w:pPr>
        <w:pStyle w:val="BasicText"/>
      </w:pPr>
      <w:r>
        <w:t xml:space="preserve">Diese Erweiterung in der Wahrnehmung bietet vielzählige Möglichkeiten. Anders als bei bekannten mobilen Geräten bietet die AR-Brille die Chance, dem Nutzer zusätzliche Informationen zu dem von ihm Betrachteten zu liefern, ohne dabei seine Handlung zu unterbrechen. Es wäre also zum Beispiel möglich dringend notwendige Information für den Arbeitsfluss zu integrieren, ohne dabei die Arbeit unterbrechen zu müssen. </w:t>
      </w:r>
    </w:p>
    <w:p w14:paraId="0DAF751D" w14:textId="4E90C818" w:rsidR="00C63EB3" w:rsidRDefault="00C63EB3" w:rsidP="00C63EB3">
      <w:pPr>
        <w:pStyle w:val="BasicText"/>
      </w:pPr>
      <w:r>
        <w:t>Diese Arbeit ist ein Teil des G</w:t>
      </w:r>
      <w:r w:rsidR="00DB6D00">
        <w:t>LASSROOM</w:t>
      </w:r>
      <w:r>
        <w:t xml:space="preserve"> Projekts, welches vom Lehrstuhl für Informationsmanagement und Wirtschaftsinformatik (IMWI) der Universität Osnabrück in Kooperation mit namhaften Partnern</w:t>
      </w:r>
      <w:r w:rsidR="00DB6D00">
        <w:t xml:space="preserve">, wie den </w:t>
      </w:r>
      <w:r w:rsidR="00DB6D00" w:rsidRPr="00DB6D00">
        <w:t>AMAZONEN-Werke H. Dreyer GmbH &amp; Co. KG</w:t>
      </w:r>
      <w:r w:rsidR="00DB6D00">
        <w:t xml:space="preserve">, dem </w:t>
      </w:r>
      <w:r w:rsidR="00DB6D00" w:rsidRPr="00DB6D00">
        <w:t>Fraunhofer-Institut für Arbeitswirtschaft und Organisation</w:t>
      </w:r>
      <w:r w:rsidR="00DB6D00">
        <w:t xml:space="preserve"> oder der Universität des Saarlandes</w:t>
      </w:r>
      <w:r w:rsidR="00DB6D00" w:rsidRPr="00DB6D00">
        <w:t xml:space="preserve"> </w:t>
      </w:r>
      <w:r>
        <w:t xml:space="preserve"> durchgeführt wird. Im Rahmen dieses Projekts sollen die Möglichkeiten der Nutzung von Brillen der Augmented Reality (AR) und Virtual Reality (VR) zur Schulung und Nutzung im Anlagen- und Maschinenbau erforscht werden. So sollen bisherige, </w:t>
      </w:r>
      <w:r w:rsidR="00DB6D00">
        <w:t>vor allem kognitive</w:t>
      </w:r>
      <w:r>
        <w:t xml:space="preserve"> Methoden in diesen Bereichen auf Dauer ersetzt werden.</w:t>
      </w:r>
    </w:p>
    <w:p w14:paraId="1F2C9C73" w14:textId="7AF16683" w:rsidR="00C63EB3" w:rsidRDefault="00C63EB3" w:rsidP="00C63EB3">
      <w:pPr>
        <w:pStyle w:val="BasicText"/>
      </w:pPr>
      <w:r>
        <w:t xml:space="preserve">Inwieweit eine solche kontextsensitive Erweiterung mit der Google Glass, dem heute am weitesten verbreiten und bekanntesten Beispiel für </w:t>
      </w:r>
      <w:r w:rsidR="009A40FB">
        <w:t>ein Gerät der Augmented Reality</w:t>
      </w:r>
      <w:r>
        <w:t xml:space="preserve"> möglich ist, soll Bestandteil dieser wissenschaftlichen Arbeit sein. Dafür </w:t>
      </w:r>
      <w:r>
        <w:lastRenderedPageBreak/>
        <w:t>werden nach Defin</w:t>
      </w:r>
      <w:r w:rsidR="000B4501">
        <w:t xml:space="preserve">ition von Kontextsensitivät, </w:t>
      </w:r>
      <w:r>
        <w:t xml:space="preserve">der Vorstellung der Google Glass als Vertreter der Augmented Reality in die Funktionsweise und die Idee der implementierten Applikation eingeführt. Die Implementation dieser wird daraufhin dargelegt und einige Schlüsselpunkte der Programmierung werden erklärt. Im Anschluss soll eine kurze Fallstudie mit einer beispielhaften Anwendung der implementierten Applikation durchgeführt werden. Die Arbeit schließt mit einem Fazit und gibt Ausblick auf die weiteren sich ergebenden Forschungsschwerpunkte. </w:t>
      </w:r>
    </w:p>
    <w:p w14:paraId="0D7AA320" w14:textId="77777777" w:rsidR="00C63EB3" w:rsidRPr="003C7E2E" w:rsidRDefault="00C63EB3" w:rsidP="00C63EB3">
      <w:pPr>
        <w:pStyle w:val="berschrift1"/>
      </w:pPr>
      <w:bookmarkStart w:id="7" w:name="_Toc281476654"/>
      <w:r w:rsidRPr="003C7E2E">
        <w:lastRenderedPageBreak/>
        <w:t>Kontextsensitivität</w:t>
      </w:r>
      <w:bookmarkEnd w:id="7"/>
    </w:p>
    <w:p w14:paraId="34D0B0B5" w14:textId="77777777" w:rsidR="00C63EB3" w:rsidRPr="003C7E2E" w:rsidRDefault="00C63EB3" w:rsidP="00C63EB3">
      <w:pPr>
        <w:pStyle w:val="berschrift2"/>
      </w:pPr>
      <w:bookmarkStart w:id="8" w:name="_Toc281476655"/>
      <w:r w:rsidRPr="003C7E2E">
        <w:t>Definition</w:t>
      </w:r>
      <w:bookmarkEnd w:id="8"/>
    </w:p>
    <w:p w14:paraId="4517DE6E" w14:textId="77777777" w:rsidR="00C63EB3" w:rsidRDefault="00C63EB3" w:rsidP="00C63EB3">
      <w:pPr>
        <w:rPr>
          <w:rFonts w:eastAsiaTheme="minorHAnsi"/>
          <w:lang w:eastAsia="en-US"/>
        </w:rPr>
      </w:pPr>
      <w:r w:rsidRPr="003C7E2E">
        <w:rPr>
          <w:rFonts w:eastAsiaTheme="minorHAnsi"/>
          <w:lang w:eastAsia="en-US"/>
        </w:rPr>
        <w:t xml:space="preserve">Kontextsensitivität (engl. Context-Awareness) ist ein in der Wissenschaft langjährig diskutierter Begriff der erstmals von Schilit und Theimer </w:t>
      </w:r>
      <w:r w:rsidRPr="003C7E2E">
        <w:rPr>
          <w:rFonts w:eastAsiaTheme="minorHAnsi"/>
          <w:lang w:eastAsia="en-US"/>
        </w:rPr>
        <w:fldChar w:fldCharType="begin" w:fldLock="1"/>
      </w:r>
      <w:r>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( 1994, S. 23)</w:t>
      </w:r>
      <w:r w:rsidRPr="003C7E2E">
        <w:rPr>
          <w:rFonts w:eastAsiaTheme="minorHAnsi"/>
          <w:lang w:eastAsia="en-US"/>
        </w:rPr>
        <w:fldChar w:fldCharType="end"/>
      </w:r>
      <w:r w:rsidRPr="003C7E2E">
        <w:rPr>
          <w:rFonts w:eastAsiaTheme="minorHAnsi"/>
          <w:lang w:eastAsia="en-US"/>
        </w:rPr>
        <w:t xml:space="preserve"> erwähnt, aber </w:t>
      </w:r>
      <w:r>
        <w:rPr>
          <w:rFonts w:eastAsiaTheme="minorHAnsi"/>
          <w:lang w:eastAsia="en-US"/>
        </w:rPr>
        <w:t xml:space="preserve">in seinen Grundzügen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beschrieben wurde. Die Autoren erdachten damals ein System</w:t>
      </w:r>
      <w:r>
        <w:rPr>
          <w:rFonts w:eastAsiaTheme="minorHAnsi"/>
          <w:lang w:eastAsia="en-US"/>
        </w:rPr>
        <w:t>,</w:t>
      </w:r>
      <w:r w:rsidRPr="003C7E2E">
        <w:rPr>
          <w:rFonts w:eastAsiaTheme="minorHAnsi"/>
          <w:lang w:eastAsia="en-US"/>
        </w:rPr>
        <w:t xml:space="preserve"> mit dem zur Koordination einer Belegschaft der Aufenthaltsort der einzel</w:t>
      </w:r>
      <w:r>
        <w:rPr>
          <w:rFonts w:eastAsiaTheme="minorHAnsi"/>
          <w:lang w:eastAsia="en-US"/>
        </w:rPr>
        <w:t>nen Mitarbeiter ermittelt wurde</w:t>
      </w:r>
      <w:r w:rsidRPr="003C7E2E">
        <w:rPr>
          <w:rFonts w:eastAsiaTheme="minorHAnsi"/>
          <w:lang w:eastAsia="en-US"/>
        </w:rPr>
        <w:t>.</w:t>
      </w:r>
      <w:r>
        <w:rPr>
          <w:rFonts w:eastAsiaTheme="minorHAnsi"/>
          <w:lang w:eastAsia="en-US"/>
        </w:rPr>
        <w:t xml:space="preserve"> Dafür wurden die Mitarbeiter mit „Active Badges“ ausgestattet und anhand dieser geortet. </w:t>
      </w:r>
      <w:r w:rsidRPr="003C7E2E">
        <w:rPr>
          <w:rFonts w:eastAsiaTheme="minorHAnsi"/>
          <w:lang w:eastAsia="en-US"/>
        </w:rPr>
        <w:t xml:space="preserve">Mit dieser Information </w:t>
      </w:r>
      <w:r>
        <w:rPr>
          <w:rFonts w:eastAsiaTheme="minorHAnsi"/>
          <w:lang w:eastAsia="en-US"/>
        </w:rPr>
        <w:t xml:space="preserve">konnten dann </w:t>
      </w:r>
      <w:r w:rsidRPr="003C7E2E">
        <w:rPr>
          <w:rFonts w:eastAsiaTheme="minorHAnsi"/>
          <w:lang w:eastAsia="en-US"/>
        </w:rPr>
        <w:t xml:space="preserve"> die Abläufe verbessert werden, um zum Beispiel das Telefonsystem zu steuern</w:t>
      </w:r>
      <w:r>
        <w:rPr>
          <w:rFonts w:eastAsiaTheme="minorHAnsi"/>
          <w:lang w:eastAsia="en-US"/>
        </w:rPr>
        <w:t xml:space="preserve"> </w:t>
      </w:r>
      <w:r>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Pr>
          <w:rFonts w:eastAsiaTheme="minorHAnsi"/>
          <w:lang w:eastAsia="en-US"/>
        </w:rPr>
        <w:fldChar w:fldCharType="separate"/>
      </w:r>
      <w:r w:rsidRPr="0024195D">
        <w:rPr>
          <w:rFonts w:eastAsiaTheme="minorHAnsi"/>
          <w:noProof/>
          <w:lang w:eastAsia="en-US"/>
        </w:rPr>
        <w:t>(Want et al. 1992, S. 92–94)</w:t>
      </w:r>
      <w:r>
        <w:rPr>
          <w:rFonts w:eastAsiaTheme="minorHAnsi"/>
          <w:lang w:eastAsia="en-US"/>
        </w:rPr>
        <w:fldChar w:fldCharType="end"/>
      </w:r>
      <w:r w:rsidRPr="003C7E2E">
        <w:rPr>
          <w:rFonts w:eastAsiaTheme="minorHAnsi"/>
          <w:lang w:eastAsia="en-US"/>
        </w:rPr>
        <w:t xml:space="preserve">. </w:t>
      </w:r>
    </w:p>
    <w:p w14:paraId="3FBCF129" w14:textId="77777777" w:rsidR="00C63EB3" w:rsidRDefault="00C63EB3" w:rsidP="00C63EB3">
      <w:pPr>
        <w:rPr>
          <w:rFonts w:eastAsiaTheme="minorHAnsi"/>
          <w:lang w:eastAsia="en-US"/>
        </w:rPr>
      </w:pPr>
      <w:r w:rsidRPr="003C7E2E">
        <w:rPr>
          <w:rFonts w:eastAsiaTheme="minorHAnsi"/>
          <w:lang w:eastAsia="en-US"/>
        </w:rPr>
        <w:t xml:space="preserve">Um </w:t>
      </w:r>
      <w:r>
        <w:rPr>
          <w:rFonts w:eastAsiaTheme="minorHAnsi"/>
          <w:lang w:eastAsia="en-US"/>
        </w:rPr>
        <w:t xml:space="preserve">aber </w:t>
      </w:r>
      <w:r w:rsidRPr="003C7E2E">
        <w:rPr>
          <w:rFonts w:eastAsiaTheme="minorHAnsi"/>
          <w:lang w:eastAsia="en-US"/>
        </w:rPr>
        <w:t>zu einer Definition für Kontextsensitivität zu kommen</w:t>
      </w:r>
      <w:r>
        <w:rPr>
          <w:rFonts w:eastAsiaTheme="minorHAnsi"/>
          <w:lang w:eastAsia="en-US"/>
        </w:rPr>
        <w:t>,</w:t>
      </w:r>
      <w:r w:rsidRPr="003C7E2E">
        <w:rPr>
          <w:rFonts w:eastAsiaTheme="minorHAnsi"/>
          <w:lang w:eastAsia="en-US"/>
        </w:rPr>
        <w:t xml:space="preserve"> ist es notwendig</w:t>
      </w:r>
      <w:r>
        <w:rPr>
          <w:rFonts w:eastAsiaTheme="minorHAnsi"/>
          <w:lang w:eastAsia="en-US"/>
        </w:rPr>
        <w:t>,</w:t>
      </w:r>
      <w:r w:rsidRPr="003C7E2E">
        <w:rPr>
          <w:rFonts w:eastAsiaTheme="minorHAnsi"/>
          <w:lang w:eastAsia="en-US"/>
        </w:rPr>
        <w:t xml:space="preserve"> zunächst dem Kontext Aufmerksamkeit zu schenken. </w:t>
      </w:r>
    </w:p>
    <w:p w14:paraId="4E7C8B82" w14:textId="77777777" w:rsidR="00C63EB3" w:rsidRPr="003C7E2E" w:rsidRDefault="00C63EB3" w:rsidP="00C63EB3">
      <w:pPr>
        <w:rPr>
          <w:rFonts w:eastAsiaTheme="minorHAnsi"/>
          <w:lang w:eastAsia="en-US"/>
        </w:rPr>
      </w:pPr>
      <w:r w:rsidRPr="003C7E2E">
        <w:rPr>
          <w:rFonts w:eastAsiaTheme="minorHAnsi"/>
          <w:lang w:eastAsia="en-US"/>
        </w:rPr>
        <w:t>Die heute in der Wissenschaft weitgehenden anerkannten Definitionen für Kon</w:t>
      </w:r>
      <w:r>
        <w:rPr>
          <w:rFonts w:eastAsiaTheme="minorHAnsi"/>
          <w:lang w:eastAsia="en-US"/>
        </w:rPr>
        <w:t xml:space="preserve">text und </w:t>
      </w:r>
      <w:r w:rsidRPr="003C7E2E">
        <w:rPr>
          <w:rFonts w:eastAsiaTheme="minorHAnsi"/>
          <w:lang w:eastAsia="en-US"/>
        </w:rPr>
        <w:t xml:space="preserve"> Kontextsensitivität kommen von Abowd und Dey </w:t>
      </w:r>
      <w:r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Pr="00606D68">
        <w:rPr>
          <w:rFonts w:eastAsiaTheme="minorHAnsi"/>
          <w:noProof/>
          <w:lang w:eastAsia="en-US"/>
        </w:rPr>
        <w:t>( 1999; Perera et al. 2014, S. 414)</w:t>
      </w:r>
      <w:r w:rsidRPr="003C7E2E">
        <w:rPr>
          <w:rFonts w:eastAsiaTheme="minorHAnsi"/>
          <w:lang w:eastAsia="en-US"/>
        </w:rPr>
        <w:fldChar w:fldCharType="end"/>
      </w:r>
      <w:r>
        <w:rPr>
          <w:rFonts w:eastAsiaTheme="minorHAnsi"/>
          <w:lang w:eastAsia="en-US"/>
        </w:rPr>
        <w:t>;</w:t>
      </w:r>
      <w:r w:rsidRPr="003C7E2E">
        <w:rPr>
          <w:rFonts w:eastAsiaTheme="minorHAnsi"/>
          <w:lang w:eastAsia="en-US"/>
        </w:rPr>
        <w:t xml:space="preserve"> sie beschreiben Kontext wie folgt:</w:t>
      </w:r>
    </w:p>
    <w:p w14:paraId="1B00DD5C" w14:textId="77777777" w:rsidR="00C63EB3" w:rsidRPr="003C7E2E" w:rsidRDefault="00C63EB3" w:rsidP="00C63EB3">
      <w:pPr>
        <w:rPr>
          <w:rStyle w:val="AnfhrungszeichenZeichen"/>
          <w:rFonts w:eastAsiaTheme="minorHAnsi"/>
        </w:rPr>
      </w:pPr>
      <w:r w:rsidRPr="003C7E2E">
        <w:rPr>
          <w:rStyle w:val="AnfhrungszeichenZeichen"/>
          <w:rFonts w:eastAsiaTheme="minorHAnsi"/>
        </w:rPr>
        <w:t>„</w:t>
      </w:r>
      <w:r>
        <w:rPr>
          <w:rStyle w:val="AnfhrungszeichenZeichen"/>
          <w:rFonts w:eastAsiaTheme="minorHAnsi"/>
        </w:rPr>
        <w:t xml:space="preserve">[Context is] </w:t>
      </w:r>
      <w:r w:rsidRPr="003C7E2E">
        <w:rPr>
          <w:rStyle w:val="AnfhrungszeichenZeichen"/>
          <w:rFonts w:eastAsiaTheme="minorHAnsi"/>
        </w:rPr>
        <w:t xml:space="preserve">any information that can be used to characterize the situation of entities (i.e., whether a person, place or object) that are considered relevant to the interaction between a user and an application, including the user and the application themselves.“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0B38D1D1" w14:textId="4054A8BD" w:rsidR="00C63EB3" w:rsidRPr="003C7E2E" w:rsidRDefault="00C63EB3" w:rsidP="00C63EB3">
      <w:pPr>
        <w:rPr>
          <w:rFonts w:eastAsiaTheme="minorHAnsi"/>
        </w:rPr>
      </w:pPr>
      <w:r w:rsidRPr="003C7E2E">
        <w:rPr>
          <w:rFonts w:eastAsiaTheme="minorHAnsi"/>
        </w:rPr>
        <w:t>Anhand dieser Definition</w:t>
      </w:r>
      <w:r>
        <w:rPr>
          <w:rFonts w:eastAsiaTheme="minorHAnsi"/>
        </w:rPr>
        <w:t>,</w:t>
      </w:r>
      <w:r w:rsidRPr="003C7E2E">
        <w:rPr>
          <w:rFonts w:eastAsiaTheme="minorHAnsi"/>
        </w:rPr>
        <w:t xml:space="preserve"> mit der die Autoren damals klar den Kontext als Information abgrenzten</w:t>
      </w:r>
      <w:r>
        <w:rPr>
          <w:rFonts w:eastAsiaTheme="minorHAnsi"/>
        </w:rPr>
        <w:t>,</w:t>
      </w:r>
      <w:r w:rsidRPr="003C7E2E">
        <w:rPr>
          <w:rFonts w:eastAsiaTheme="minorHAnsi"/>
        </w:rPr>
        <w:t xml:space="preserve"> die für den Nutzer in seiner Interaktion re</w:t>
      </w:r>
      <w:r>
        <w:rPr>
          <w:rFonts w:eastAsiaTheme="minorHAnsi"/>
        </w:rPr>
        <w:t>levant ist, gelang es ihnen</w:t>
      </w:r>
      <w:r w:rsidRPr="003C7E2E">
        <w:rPr>
          <w:rFonts w:eastAsiaTheme="minorHAnsi"/>
        </w:rPr>
        <w:t xml:space="preserve"> auch eindeutig eine Definition für kontextsensitive Systeme</w:t>
      </w:r>
      <w:r>
        <w:rPr>
          <w:rFonts w:eastAsiaTheme="minorHAnsi"/>
        </w:rPr>
        <w:t xml:space="preserve"> </w:t>
      </w:r>
      <w:r w:rsidRPr="003C7E2E">
        <w:rPr>
          <w:rFonts w:eastAsiaTheme="minorHAnsi"/>
        </w:rPr>
        <w:t xml:space="preserve">zu </w:t>
      </w:r>
      <w:r>
        <w:rPr>
          <w:rFonts w:eastAsiaTheme="minorHAnsi"/>
        </w:rPr>
        <w:t>nennen.</w:t>
      </w:r>
    </w:p>
    <w:p w14:paraId="1DD5E5AB" w14:textId="77777777" w:rsidR="00C63EB3" w:rsidRDefault="00C63EB3" w:rsidP="00C63EB3">
      <w:pPr>
        <w:rPr>
          <w:rStyle w:val="AnfhrungszeichenZeichen"/>
          <w:rFonts w:eastAsiaTheme="minorHAnsi"/>
        </w:rPr>
      </w:pPr>
      <w:r w:rsidRPr="003C7E2E">
        <w:rPr>
          <w:rStyle w:val="AnfhrungszeichenZeichen"/>
          <w:rFonts w:eastAsiaTheme="minorHAnsi"/>
        </w:rPr>
        <w:t xml:space="preserve">„A system is context-aware if it uses context to provide relevant information and/or services to the user, where relevancy depends on the user’s task.“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31D88114" w14:textId="77777777" w:rsidR="00C63EB3" w:rsidRPr="003C7E2E" w:rsidRDefault="00C63EB3" w:rsidP="00C63EB3">
      <w:pPr>
        <w:rPr>
          <w:rFonts w:eastAsiaTheme="minorHAnsi"/>
          <w:lang w:eastAsia="en-US"/>
        </w:rPr>
      </w:pPr>
      <w:r w:rsidRPr="003C7E2E">
        <w:rPr>
          <w:rFonts w:eastAsiaTheme="minorHAnsi"/>
        </w:rPr>
        <w:t>Zwar gab es auch danach noch Versuch</w:t>
      </w:r>
      <w:r>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die meisten wissenschaftlichen Arbeiten zu dem Thema bauen aber auf der oben genannten</w:t>
      </w:r>
      <w:r>
        <w:rPr>
          <w:rFonts w:eastAsiaTheme="minorHAnsi"/>
        </w:rPr>
        <w:t xml:space="preserve"> Definition</w:t>
      </w:r>
      <w:r w:rsidRPr="003C7E2E">
        <w:rPr>
          <w:rFonts w:eastAsiaTheme="minorHAnsi"/>
        </w:rPr>
        <w:t xml:space="preserve"> auf </w:t>
      </w:r>
      <w:r w:rsidRPr="003C7E2E">
        <w:rPr>
          <w:rFonts w:eastAsiaTheme="minorHAnsi"/>
        </w:rPr>
        <w:fldChar w:fldCharType="begin" w:fldLock="1"/>
      </w:r>
      <w:r>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(Baldauf et al. 2007, S. 264; Perera et al. 2014, S. 414; Lee et al. 2010, S. 1; Dey et al. 1999, S. 2)</w:t>
      </w:r>
      <w:r w:rsidRPr="003C7E2E">
        <w:rPr>
          <w:rFonts w:eastAsiaTheme="minorHAnsi"/>
        </w:rPr>
        <w:fldChar w:fldCharType="end"/>
      </w:r>
      <w:r>
        <w:rPr>
          <w:rFonts w:eastAsiaTheme="minorHAnsi"/>
        </w:rPr>
        <w:t>; diese soll daher</w:t>
      </w:r>
      <w:r w:rsidRPr="003C7E2E">
        <w:rPr>
          <w:rFonts w:eastAsiaTheme="minorHAnsi"/>
        </w:rPr>
        <w:t xml:space="preserve"> hier genutzt werden.</w:t>
      </w:r>
    </w:p>
    <w:p w14:paraId="59DC9955" w14:textId="77777777" w:rsidR="00C63EB3" w:rsidRPr="003C7E2E" w:rsidRDefault="00C63EB3" w:rsidP="00C63EB3">
      <w:pPr>
        <w:rPr>
          <w:rFonts w:eastAsiaTheme="minorHAnsi"/>
          <w:lang w:eastAsia="en-US"/>
        </w:rPr>
      </w:pPr>
      <w:r w:rsidRPr="003C7E2E">
        <w:rPr>
          <w:rFonts w:eastAsiaTheme="minorHAnsi"/>
          <w:lang w:eastAsia="en-US"/>
        </w:rPr>
        <w:t xml:space="preserve">Heute wird </w:t>
      </w:r>
      <w:r>
        <w:rPr>
          <w:rFonts w:eastAsiaTheme="minorHAnsi"/>
          <w:lang w:eastAsia="en-US"/>
        </w:rPr>
        <w:t xml:space="preserve">die </w:t>
      </w:r>
      <w:r w:rsidRPr="003C7E2E">
        <w:rPr>
          <w:rFonts w:eastAsiaTheme="minorHAnsi"/>
          <w:lang w:eastAsia="en-US"/>
        </w:rPr>
        <w:t>Kontextsensitivität als Unterfeld des Ubiquitous</w:t>
      </w:r>
      <w:r>
        <w:rPr>
          <w:rFonts w:eastAsiaTheme="minorHAnsi"/>
          <w:lang w:eastAsia="en-US"/>
        </w:rPr>
        <w:t xml:space="preserve"> (bzw. P</w:t>
      </w:r>
      <w:r w:rsidRPr="003C7E2E">
        <w:rPr>
          <w:rFonts w:eastAsiaTheme="minorHAnsi"/>
          <w:lang w:eastAsia="en-US"/>
        </w:rPr>
        <w:t xml:space="preserve">ervasive) Computing gesehen </w:t>
      </w:r>
      <w:r w:rsidRPr="003C7E2E">
        <w:rPr>
          <w:rFonts w:eastAsiaTheme="minorHAnsi"/>
          <w:lang w:eastAsia="en-US"/>
        </w:rPr>
        <w:fldChar w:fldCharType="begin" w:fldLock="1"/>
      </w:r>
      <w:r>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"ITEM-3", "issue" : "4", "issued" : { "date-parts" : [ [ "2012", "8", "1" ] ] }, "page" : "24",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Pr="003C7E2E">
        <w:rPr>
          <w:rFonts w:eastAsiaTheme="minorHAnsi"/>
          <w:lang w:eastAsia="en-US"/>
        </w:rPr>
        <w:t xml:space="preserve"> und spielt in diesem eine wichtige Rolle, da die durch </w:t>
      </w:r>
      <w:r w:rsidRPr="003C7E2E">
        <w:rPr>
          <w:rFonts w:eastAsiaTheme="minorHAnsi"/>
          <w:lang w:eastAsia="en-US"/>
        </w:rPr>
        <w:lastRenderedPageBreak/>
        <w:t>Sensoren gewonnene Datenmenge</w:t>
      </w:r>
      <w:r>
        <w:rPr>
          <w:rFonts w:eastAsiaTheme="minorHAnsi"/>
          <w:lang w:eastAsia="en-US"/>
        </w:rPr>
        <w:t xml:space="preserve"> in den mobilen Endgeräten</w:t>
      </w:r>
      <w:r w:rsidRPr="003C7E2E">
        <w:rPr>
          <w:rFonts w:eastAsiaTheme="minorHAnsi"/>
          <w:lang w:eastAsia="en-US"/>
        </w:rPr>
        <w:t xml:space="preserve"> stetig steigt und die Kontextsensitivität als Chance gesehen wird, die relevanten Informationen hieraus zu gewinnen </w:t>
      </w:r>
      <w:r w:rsidRPr="003C7E2E">
        <w:rPr>
          <w:rFonts w:eastAsiaTheme="minorHAnsi"/>
          <w:lang w:eastAsia="en-US"/>
        </w:rPr>
        <w:fldChar w:fldCharType="begin" w:fldLock="1"/>
      </w:r>
      <w:r>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(Perera et al. 2014, S. 414)</w:t>
      </w:r>
      <w:r w:rsidRPr="003C7E2E">
        <w:rPr>
          <w:rFonts w:eastAsiaTheme="minorHAnsi"/>
          <w:lang w:eastAsia="en-US"/>
        </w:rPr>
        <w:fldChar w:fldCharType="end"/>
      </w:r>
      <w:r w:rsidRPr="003C7E2E">
        <w:rPr>
          <w:rFonts w:eastAsiaTheme="minorHAnsi"/>
          <w:lang w:eastAsia="en-US"/>
        </w:rPr>
        <w:t>.</w:t>
      </w:r>
      <w:r>
        <w:rPr>
          <w:rFonts w:eastAsiaTheme="minorHAnsi"/>
          <w:lang w:eastAsia="en-US"/>
        </w:rPr>
        <w:t xml:space="preserve"> Indulska und Sutton gehen sogar soweit, Kontextsensitivität als die Voraussetzung für ein „anywhere, anytime“ Computing zu sehen </w:t>
      </w:r>
      <w:r>
        <w:rPr>
          <w:rFonts w:eastAsiaTheme="minorHAnsi"/>
          <w:lang w:eastAsia="en-US"/>
        </w:rPr>
        <w:fldChar w:fldCharType="begin" w:fldLock="1"/>
      </w:r>
      <w:r>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Pr>
          <w:rFonts w:eastAsiaTheme="minorHAnsi"/>
          <w:lang w:eastAsia="en-US"/>
        </w:rPr>
        <w:fldChar w:fldCharType="separate"/>
      </w:r>
      <w:r w:rsidRPr="00B12753">
        <w:rPr>
          <w:rFonts w:eastAsiaTheme="minorHAnsi"/>
          <w:noProof/>
          <w:lang w:eastAsia="en-US"/>
        </w:rPr>
        <w:t>( 2003, S. 1)</w:t>
      </w:r>
      <w:r>
        <w:rPr>
          <w:rFonts w:eastAsiaTheme="minorHAnsi"/>
          <w:lang w:eastAsia="en-US"/>
        </w:rPr>
        <w:fldChar w:fldCharType="end"/>
      </w:r>
      <w:r>
        <w:rPr>
          <w:rFonts w:eastAsiaTheme="minorHAnsi"/>
          <w:lang w:eastAsia="en-US"/>
        </w:rPr>
        <w:t>,</w:t>
      </w:r>
    </w:p>
    <w:p w14:paraId="7EF32D23" w14:textId="77777777" w:rsidR="00C63EB3" w:rsidRPr="003C7E2E" w:rsidRDefault="00C63EB3" w:rsidP="00C63EB3">
      <w:pPr>
        <w:pStyle w:val="berschrift2"/>
      </w:pPr>
      <w:bookmarkStart w:id="9" w:name="_Ref280795567"/>
      <w:bookmarkStart w:id="10" w:name="_Ref280795591"/>
      <w:bookmarkStart w:id="11" w:name="_Toc281476656"/>
      <w:r w:rsidRPr="003C7E2E">
        <w:t>Möglichkeiten der Kontextsensitivität</w:t>
      </w:r>
      <w:bookmarkEnd w:id="9"/>
      <w:bookmarkEnd w:id="10"/>
      <w:bookmarkEnd w:id="11"/>
    </w:p>
    <w:p w14:paraId="5217A10F" w14:textId="77777777" w:rsidR="00C63EB3" w:rsidRDefault="00C63EB3" w:rsidP="00C63EB3">
      <w:r w:rsidRPr="003C7E2E">
        <w:t xml:space="preserve">Bei näherer Betrachtung der einzelnen Möglichkeiten </w:t>
      </w:r>
      <w:ins w:id="12" w:author="Jannik Hoffjann" w:date="2014-12-20T17:08:00Z">
        <w:r w:rsidR="003116A2">
          <w:t xml:space="preserve">von kontextsensitiven Systemen </w:t>
        </w:r>
      </w:ins>
      <w:r w:rsidRPr="003C7E2E">
        <w:t xml:space="preserve">fällt auf, dass es sich bei Kontextsensitivität um ein enorm vielschichtiges Thema handelt. </w:t>
      </w:r>
    </w:p>
    <w:p w14:paraId="6F8A9456" w14:textId="705381B6" w:rsidR="00C63EB3" w:rsidRDefault="00C63EB3" w:rsidP="00C63EB3">
      <w:r>
        <w:t xml:space="preserve">Baldauf et al. </w:t>
      </w:r>
      <w:r>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t xml:space="preserve"> </w:t>
      </w:r>
      <w:ins w:id="13" w:author="Jannik Hoffjann" w:date="2014-12-20T17:08:00Z">
        <w:r w:rsidR="003116A2">
          <w:t xml:space="preserve">haben </w:t>
        </w:r>
      </w:ins>
      <w:r>
        <w:t xml:space="preserve">eine Großzahl wissenschaftlicher Arbeiten der letzten zwei Jahrzehnte (1990-2014) analysiert und dabei eine Vielzahl von Kategorisierungsmöglichkeiten für kontextsensitive Systeme und Applikationen festgehalten. Da eine Eingrenzung und Betrachtung all dieser den Rahmen dieser Arbeit deutlich sprengen würde, wird </w:t>
      </w:r>
      <w:ins w:id="14" w:author="Jannik Hoffjann" w:date="2014-12-20T17:10:00Z">
        <w:r w:rsidR="003116A2">
          <w:t>der Fokus im Folgenden auf zwei Schwerpunkte gelegt.</w:t>
        </w:r>
      </w:ins>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C63EB3" w:rsidRPr="00FC02FE" w14:paraId="4A89D5C6" w14:textId="77777777" w:rsidTr="003116A2">
        <w:trPr>
          <w:trHeight w:val="247"/>
          <w:jc w:val="center"/>
        </w:trPr>
        <w:tc>
          <w:tcPr>
            <w:tcW w:w="2834" w:type="dxa"/>
            <w:tcBorders>
              <w:top w:val="single" w:sz="12" w:space="0" w:color="auto"/>
              <w:left w:val="nil"/>
              <w:bottom w:val="single" w:sz="4" w:space="0" w:color="auto"/>
              <w:right w:val="nil"/>
            </w:tcBorders>
          </w:tcPr>
          <w:p w14:paraId="3269A9EB" w14:textId="77777777" w:rsidR="00C63EB3" w:rsidRPr="00F149E7" w:rsidRDefault="00C63EB3" w:rsidP="003116A2">
            <w:pPr>
              <w:pStyle w:val="KeinLeerraum"/>
              <w:rPr>
                <w:rStyle w:val="BasicCharItalic"/>
                <w:lang w:val="en-US"/>
              </w:rPr>
            </w:pPr>
            <w:r>
              <w:rPr>
                <w:rStyle w:val="BasicCharItalic"/>
                <w:lang w:val="en-US"/>
              </w:rPr>
              <w:t>Kontextart</w:t>
            </w:r>
          </w:p>
        </w:tc>
        <w:tc>
          <w:tcPr>
            <w:tcW w:w="5668" w:type="dxa"/>
            <w:tcBorders>
              <w:top w:val="single" w:sz="12" w:space="0" w:color="auto"/>
              <w:left w:val="nil"/>
              <w:bottom w:val="single" w:sz="4" w:space="0" w:color="auto"/>
              <w:right w:val="nil"/>
            </w:tcBorders>
            <w:hideMark/>
          </w:tcPr>
          <w:p w14:paraId="1AA86DD2" w14:textId="77777777" w:rsidR="00C63EB3" w:rsidRPr="00FC02FE" w:rsidRDefault="00C63EB3" w:rsidP="003116A2">
            <w:pPr>
              <w:pStyle w:val="KeinLeerraum"/>
              <w:rPr>
                <w:rStyle w:val="BasicCharItalic"/>
              </w:rPr>
            </w:pPr>
            <w:r>
              <w:rPr>
                <w:rStyle w:val="BasicCharItalic"/>
              </w:rPr>
              <w:t>Verfügbare Sensoren</w:t>
            </w:r>
          </w:p>
        </w:tc>
      </w:tr>
      <w:tr w:rsidR="00C63EB3" w:rsidRPr="00FC02FE" w14:paraId="36CE5175" w14:textId="77777777" w:rsidTr="003116A2">
        <w:trPr>
          <w:trHeight w:val="625"/>
          <w:jc w:val="center"/>
        </w:trPr>
        <w:tc>
          <w:tcPr>
            <w:tcW w:w="2834" w:type="dxa"/>
            <w:tcBorders>
              <w:top w:val="single" w:sz="4" w:space="0" w:color="auto"/>
              <w:left w:val="nil"/>
              <w:bottom w:val="nil"/>
              <w:right w:val="nil"/>
            </w:tcBorders>
          </w:tcPr>
          <w:p w14:paraId="24DAE785" w14:textId="77777777" w:rsidR="00C63EB3" w:rsidRPr="00FC02FE" w:rsidRDefault="00C63EB3" w:rsidP="003116A2">
            <w:pPr>
              <w:spacing w:line="276" w:lineRule="auto"/>
              <w:jc w:val="left"/>
            </w:pPr>
            <w:r>
              <w:t>Licht</w:t>
            </w:r>
          </w:p>
        </w:tc>
        <w:tc>
          <w:tcPr>
            <w:tcW w:w="5668" w:type="dxa"/>
            <w:tcBorders>
              <w:top w:val="single" w:sz="4" w:space="0" w:color="auto"/>
              <w:left w:val="nil"/>
              <w:bottom w:val="nil"/>
              <w:right w:val="nil"/>
            </w:tcBorders>
          </w:tcPr>
          <w:p w14:paraId="7CF0A3F1" w14:textId="77777777" w:rsidR="00C63EB3" w:rsidRPr="00FC02FE" w:rsidRDefault="00C63EB3" w:rsidP="003116A2">
            <w:pPr>
              <w:spacing w:line="276" w:lineRule="auto"/>
              <w:jc w:val="left"/>
            </w:pPr>
            <w:r>
              <w:t>Fotodioden, Farbsensoren, Infrarot und UV-Sensoren etc.</w:t>
            </w:r>
          </w:p>
        </w:tc>
      </w:tr>
      <w:tr w:rsidR="00C63EB3" w:rsidRPr="00FC02FE" w14:paraId="5EA74C56" w14:textId="77777777" w:rsidTr="003116A2">
        <w:trPr>
          <w:trHeight w:val="625"/>
          <w:jc w:val="center"/>
        </w:trPr>
        <w:tc>
          <w:tcPr>
            <w:tcW w:w="2834" w:type="dxa"/>
            <w:tcBorders>
              <w:top w:val="nil"/>
              <w:left w:val="nil"/>
              <w:bottom w:val="nil"/>
              <w:right w:val="nil"/>
            </w:tcBorders>
          </w:tcPr>
          <w:p w14:paraId="2417C78D" w14:textId="77777777" w:rsidR="00C63EB3" w:rsidRDefault="00C63EB3" w:rsidP="003116A2">
            <w:pPr>
              <w:spacing w:line="276" w:lineRule="auto"/>
              <w:jc w:val="left"/>
            </w:pPr>
            <w:r>
              <w:t>Visueller Kontext</w:t>
            </w:r>
          </w:p>
        </w:tc>
        <w:tc>
          <w:tcPr>
            <w:tcW w:w="5668" w:type="dxa"/>
            <w:tcBorders>
              <w:top w:val="nil"/>
              <w:left w:val="nil"/>
              <w:bottom w:val="nil"/>
              <w:right w:val="nil"/>
            </w:tcBorders>
          </w:tcPr>
          <w:p w14:paraId="3F4F4217" w14:textId="77777777" w:rsidR="00C63EB3" w:rsidRPr="00FC02FE" w:rsidRDefault="00C63EB3" w:rsidP="003116A2">
            <w:pPr>
              <w:spacing w:line="276" w:lineRule="auto"/>
              <w:jc w:val="left"/>
            </w:pPr>
            <w:r>
              <w:t>Verschiedene Kameras</w:t>
            </w:r>
          </w:p>
        </w:tc>
      </w:tr>
      <w:tr w:rsidR="00C63EB3" w:rsidRPr="00FC02FE" w14:paraId="1FF05B35" w14:textId="77777777" w:rsidTr="003116A2">
        <w:trPr>
          <w:trHeight w:val="625"/>
          <w:jc w:val="center"/>
        </w:trPr>
        <w:tc>
          <w:tcPr>
            <w:tcW w:w="2834" w:type="dxa"/>
            <w:tcBorders>
              <w:top w:val="nil"/>
              <w:left w:val="nil"/>
              <w:bottom w:val="nil"/>
              <w:right w:val="nil"/>
            </w:tcBorders>
          </w:tcPr>
          <w:p w14:paraId="5328733B" w14:textId="77777777" w:rsidR="00C63EB3" w:rsidRDefault="00C63EB3" w:rsidP="003116A2">
            <w:pPr>
              <w:spacing w:line="276" w:lineRule="auto"/>
              <w:jc w:val="left"/>
            </w:pPr>
            <w:r>
              <w:t>Audio</w:t>
            </w:r>
          </w:p>
        </w:tc>
        <w:tc>
          <w:tcPr>
            <w:tcW w:w="5668" w:type="dxa"/>
            <w:tcBorders>
              <w:top w:val="nil"/>
              <w:left w:val="nil"/>
              <w:bottom w:val="nil"/>
              <w:right w:val="nil"/>
            </w:tcBorders>
          </w:tcPr>
          <w:p w14:paraId="51D97F2A" w14:textId="77777777" w:rsidR="00C63EB3" w:rsidRDefault="00C63EB3" w:rsidP="003116A2">
            <w:pPr>
              <w:spacing w:line="276" w:lineRule="auto"/>
              <w:jc w:val="left"/>
            </w:pPr>
            <w:r>
              <w:t>Mikrofone</w:t>
            </w:r>
          </w:p>
        </w:tc>
      </w:tr>
      <w:tr w:rsidR="00C63EB3" w:rsidRPr="00FC02FE" w14:paraId="0FD10FCC" w14:textId="77777777" w:rsidTr="003116A2">
        <w:trPr>
          <w:trHeight w:val="625"/>
          <w:jc w:val="center"/>
        </w:trPr>
        <w:tc>
          <w:tcPr>
            <w:tcW w:w="2834" w:type="dxa"/>
            <w:tcBorders>
              <w:top w:val="nil"/>
              <w:left w:val="nil"/>
              <w:bottom w:val="nil"/>
              <w:right w:val="nil"/>
            </w:tcBorders>
          </w:tcPr>
          <w:p w14:paraId="62E7B7C6" w14:textId="77777777" w:rsidR="00C63EB3" w:rsidRDefault="00C63EB3" w:rsidP="003116A2">
            <w:pPr>
              <w:spacing w:line="276" w:lineRule="auto"/>
              <w:ind w:left="708" w:hanging="708"/>
              <w:jc w:val="left"/>
            </w:pPr>
            <w:r>
              <w:t>Bewegung, Beschleunigung</w:t>
            </w:r>
          </w:p>
        </w:tc>
        <w:tc>
          <w:tcPr>
            <w:tcW w:w="5668" w:type="dxa"/>
            <w:tcBorders>
              <w:top w:val="nil"/>
              <w:left w:val="nil"/>
              <w:bottom w:val="nil"/>
              <w:right w:val="nil"/>
            </w:tcBorders>
          </w:tcPr>
          <w:p w14:paraId="6E82179F" w14:textId="77777777" w:rsidR="00C63EB3" w:rsidRDefault="00C63EB3" w:rsidP="003116A2">
            <w:pPr>
              <w:spacing w:line="276" w:lineRule="auto"/>
              <w:jc w:val="left"/>
            </w:pPr>
            <w:r>
              <w:t>Quecksilberschalter, Neigungssensoren, Beschleunigungssensoren, Bewegungssensoren, Magnetfelder</w:t>
            </w:r>
          </w:p>
        </w:tc>
      </w:tr>
      <w:tr w:rsidR="00C63EB3" w:rsidRPr="00FC02FE" w14:paraId="6DCD33F6" w14:textId="77777777" w:rsidTr="003116A2">
        <w:trPr>
          <w:trHeight w:val="625"/>
          <w:jc w:val="center"/>
        </w:trPr>
        <w:tc>
          <w:tcPr>
            <w:tcW w:w="2834" w:type="dxa"/>
            <w:tcBorders>
              <w:top w:val="nil"/>
              <w:left w:val="nil"/>
              <w:bottom w:val="nil"/>
              <w:right w:val="nil"/>
            </w:tcBorders>
          </w:tcPr>
          <w:p w14:paraId="6257C146" w14:textId="77777777" w:rsidR="00C63EB3" w:rsidRDefault="00C63EB3" w:rsidP="003116A2">
            <w:pPr>
              <w:spacing w:line="276" w:lineRule="auto"/>
              <w:jc w:val="left"/>
            </w:pPr>
            <w:r>
              <w:t>Ort</w:t>
            </w:r>
          </w:p>
        </w:tc>
        <w:tc>
          <w:tcPr>
            <w:tcW w:w="5668" w:type="dxa"/>
            <w:tcBorders>
              <w:top w:val="nil"/>
              <w:left w:val="nil"/>
              <w:bottom w:val="nil"/>
              <w:right w:val="nil"/>
            </w:tcBorders>
          </w:tcPr>
          <w:p w14:paraId="5B9E9529" w14:textId="77777777" w:rsidR="00C63EB3" w:rsidRDefault="00C63EB3" w:rsidP="003116A2">
            <w:pPr>
              <w:spacing w:line="276" w:lineRule="auto"/>
              <w:jc w:val="left"/>
            </w:pPr>
            <w:r>
              <w:t xml:space="preserve">Freiluft: Global Positioning System (GPS), Assisted GPS, Global System for Mobile Communications (GSM); Indoor: Active Badge system, etc. </w:t>
            </w:r>
          </w:p>
        </w:tc>
      </w:tr>
      <w:tr w:rsidR="00C63EB3" w:rsidRPr="00FC02FE" w14:paraId="2E6A5118" w14:textId="77777777" w:rsidTr="003116A2">
        <w:trPr>
          <w:trHeight w:val="625"/>
          <w:jc w:val="center"/>
        </w:trPr>
        <w:tc>
          <w:tcPr>
            <w:tcW w:w="2834" w:type="dxa"/>
            <w:tcBorders>
              <w:top w:val="nil"/>
              <w:left w:val="nil"/>
              <w:bottom w:val="nil"/>
              <w:right w:val="nil"/>
            </w:tcBorders>
          </w:tcPr>
          <w:p w14:paraId="744F5E0C" w14:textId="77777777" w:rsidR="00C63EB3" w:rsidRDefault="00C63EB3" w:rsidP="003116A2">
            <w:pPr>
              <w:spacing w:line="276" w:lineRule="auto"/>
              <w:jc w:val="left"/>
            </w:pPr>
            <w:r>
              <w:t>Berührung</w:t>
            </w:r>
          </w:p>
        </w:tc>
        <w:tc>
          <w:tcPr>
            <w:tcW w:w="5668" w:type="dxa"/>
            <w:tcBorders>
              <w:top w:val="nil"/>
              <w:left w:val="nil"/>
              <w:bottom w:val="nil"/>
              <w:right w:val="nil"/>
            </w:tcBorders>
          </w:tcPr>
          <w:p w14:paraId="23D7F1F7" w14:textId="77777777" w:rsidR="00C63EB3" w:rsidRDefault="00C63EB3" w:rsidP="003116A2">
            <w:pPr>
              <w:spacing w:line="276" w:lineRule="auto"/>
              <w:jc w:val="left"/>
            </w:pPr>
            <w:r>
              <w:t>Berührungssensoren [...]</w:t>
            </w:r>
          </w:p>
        </w:tc>
      </w:tr>
      <w:tr w:rsidR="00C63EB3" w:rsidRPr="00FC02FE" w14:paraId="2E7EDB83" w14:textId="77777777" w:rsidTr="003116A2">
        <w:trPr>
          <w:trHeight w:val="625"/>
          <w:jc w:val="center"/>
        </w:trPr>
        <w:tc>
          <w:tcPr>
            <w:tcW w:w="2834" w:type="dxa"/>
            <w:tcBorders>
              <w:top w:val="nil"/>
              <w:left w:val="nil"/>
              <w:bottom w:val="nil"/>
              <w:right w:val="nil"/>
            </w:tcBorders>
          </w:tcPr>
          <w:p w14:paraId="3FB5E0AF" w14:textId="77777777" w:rsidR="00C63EB3" w:rsidRDefault="00C63EB3" w:rsidP="003116A2">
            <w:pPr>
              <w:spacing w:line="276" w:lineRule="auto"/>
              <w:jc w:val="left"/>
            </w:pPr>
            <w:r>
              <w:t>Temperatur</w:t>
            </w:r>
          </w:p>
        </w:tc>
        <w:tc>
          <w:tcPr>
            <w:tcW w:w="5668" w:type="dxa"/>
            <w:tcBorders>
              <w:top w:val="nil"/>
              <w:left w:val="nil"/>
              <w:bottom w:val="nil"/>
              <w:right w:val="nil"/>
            </w:tcBorders>
          </w:tcPr>
          <w:p w14:paraId="3F7960AE" w14:textId="77777777" w:rsidR="00C63EB3" w:rsidRDefault="00C63EB3" w:rsidP="003116A2">
            <w:pPr>
              <w:spacing w:line="276" w:lineRule="auto"/>
              <w:jc w:val="left"/>
            </w:pPr>
            <w:r>
              <w:t>Thermometer</w:t>
            </w:r>
          </w:p>
        </w:tc>
      </w:tr>
      <w:tr w:rsidR="00C63EB3" w:rsidRPr="00FC02FE" w14:paraId="6918DBFC" w14:textId="77777777" w:rsidTr="003116A2">
        <w:trPr>
          <w:trHeight w:val="625"/>
          <w:jc w:val="center"/>
        </w:trPr>
        <w:tc>
          <w:tcPr>
            <w:tcW w:w="2834" w:type="dxa"/>
            <w:tcBorders>
              <w:top w:val="nil"/>
              <w:left w:val="nil"/>
              <w:bottom w:val="single" w:sz="4" w:space="0" w:color="auto"/>
              <w:right w:val="nil"/>
            </w:tcBorders>
          </w:tcPr>
          <w:p w14:paraId="53B8046F" w14:textId="77777777" w:rsidR="00C63EB3" w:rsidRDefault="00C63EB3" w:rsidP="003116A2">
            <w:pPr>
              <w:spacing w:line="276" w:lineRule="auto"/>
              <w:jc w:val="left"/>
            </w:pPr>
            <w:r>
              <w:t>Physische Attribute</w:t>
            </w:r>
          </w:p>
        </w:tc>
        <w:tc>
          <w:tcPr>
            <w:tcW w:w="5668" w:type="dxa"/>
            <w:tcBorders>
              <w:top w:val="nil"/>
              <w:left w:val="nil"/>
              <w:bottom w:val="single" w:sz="4" w:space="0" w:color="auto"/>
              <w:right w:val="nil"/>
            </w:tcBorders>
          </w:tcPr>
          <w:p w14:paraId="558EF9FA" w14:textId="77777777" w:rsidR="00C63EB3" w:rsidRDefault="00C63EB3" w:rsidP="003116A2">
            <w:pPr>
              <w:spacing w:line="276" w:lineRule="auto"/>
              <w:jc w:val="left"/>
            </w:pPr>
            <w:r>
              <w:t>z.B. Biosensoren zur Hautberührungsmessung oder Blutdruckmessung</w:t>
            </w:r>
          </w:p>
        </w:tc>
      </w:tr>
    </w:tbl>
    <w:p w14:paraId="79BC4F86" w14:textId="77777777" w:rsidR="00C63EB3" w:rsidRPr="00FC02FE" w:rsidRDefault="00C63EB3" w:rsidP="00C63EB3">
      <w:pPr>
        <w:pStyle w:val="Beschriftung"/>
        <w:rPr>
          <w:b w:val="0"/>
        </w:rPr>
      </w:pPr>
      <w:bookmarkStart w:id="15" w:name="_Ref280794651"/>
      <w:bookmarkStart w:id="16" w:name="_Ref280794636"/>
      <w:bookmarkStart w:id="17" w:name="_Toc281476705"/>
      <w:r>
        <w:t xml:space="preserve">Tabelle </w:t>
      </w:r>
      <w:fldSimple w:instr=" STYLEREF 1 \s ">
        <w:r>
          <w:rPr>
            <w:noProof/>
          </w:rPr>
          <w:t>2</w:t>
        </w:r>
      </w:fldSimple>
      <w:r>
        <w:t>.</w:t>
      </w:r>
      <w:fldSimple w:instr=" SEQ Tabelle \* ARABIC \s 1 ">
        <w:r>
          <w:rPr>
            <w:noProof/>
          </w:rPr>
          <w:t>1</w:t>
        </w:r>
      </w:fldSimple>
      <w:bookmarkEnd w:id="15"/>
      <w:r w:rsidRPr="00FC02FE">
        <w:rPr>
          <w:b w:val="0"/>
        </w:rPr>
        <w:tab/>
      </w:r>
      <w:r>
        <w:rPr>
          <w:b w:val="0"/>
        </w:rPr>
        <w:t xml:space="preserve">Häufig genutzte physische Sensoren </w:t>
      </w:r>
      <w:r>
        <w:rPr>
          <w:b w:val="0"/>
        </w:rPr>
        <w:br/>
        <w:t xml:space="preserve">(in Anlehnung an </w:t>
      </w:r>
      <w:r>
        <w:rPr>
          <w:b w:val="0"/>
        </w:rPr>
        <w:fldChar w:fldCharType="begin" w:fldLock="1"/>
      </w:r>
      <w:r>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Pr>
          <w:b w:val="0"/>
        </w:rPr>
        <w:fldChar w:fldCharType="separate"/>
      </w:r>
      <w:r w:rsidRPr="001B0760">
        <w:rPr>
          <w:b w:val="0"/>
          <w:noProof/>
        </w:rPr>
        <w:t>(Baldauf et al. 2007, S. 266)</w:t>
      </w:r>
      <w:r>
        <w:rPr>
          <w:b w:val="0"/>
        </w:rPr>
        <w:fldChar w:fldCharType="end"/>
      </w:r>
      <w:r>
        <w:rPr>
          <w:b w:val="0"/>
        </w:rPr>
        <w:t xml:space="preserve"> )</w:t>
      </w:r>
      <w:bookmarkEnd w:id="16"/>
      <w:bookmarkEnd w:id="17"/>
    </w:p>
    <w:p w14:paraId="4843C6FC" w14:textId="6CF6D728" w:rsidR="00C63EB3" w:rsidRDefault="00C63EB3" w:rsidP="00C63EB3">
      <w:commentRangeStart w:id="18"/>
      <w:r w:rsidRPr="003C7E2E">
        <w:lastRenderedPageBreak/>
        <w:t xml:space="preserve">Chen </w:t>
      </w:r>
      <w:r w:rsidRPr="003C7E2E">
        <w:fldChar w:fldCharType="begin" w:fldLock="1"/>
      </w:r>
      <w:r>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commentRangeEnd w:id="18"/>
      <w:r>
        <w:rPr>
          <w:rStyle w:val="Kommentarzeichen"/>
        </w:rPr>
        <w:commentReference w:id="18"/>
      </w:r>
      <w:r w:rsidRPr="003C7E2E">
        <w:t xml:space="preserve"> schlägt eine Einteilung der kontextsensitiven Systeme in drei Kategorien </w:t>
      </w:r>
      <w:r>
        <w:t>vor, die sich besonders in der Verarbeitung der gewonnen kontextsensitiven Informationen unterscheiden. Die drei von ihm vorgeschlagenen Kategorien sind: „</w:t>
      </w:r>
      <w:r w:rsidRPr="00FC2AB7">
        <w:rPr>
          <w:i/>
        </w:rPr>
        <w:t>Direct sensor access</w:t>
      </w:r>
      <w:r w:rsidRPr="00FC2AB7">
        <w:t>“</w:t>
      </w:r>
      <w:r>
        <w:t>, „</w:t>
      </w:r>
      <w:r w:rsidRPr="00FC2AB7">
        <w:rPr>
          <w:i/>
        </w:rPr>
        <w:t>Middleware infrastructure“</w:t>
      </w:r>
      <w:r>
        <w:t xml:space="preserve"> und „</w:t>
      </w:r>
      <w:r w:rsidRPr="00FC2AB7">
        <w:rPr>
          <w:i/>
        </w:rPr>
        <w:t>Context server</w:t>
      </w:r>
      <w:r>
        <w:t>“.</w:t>
      </w:r>
      <w:r w:rsidRPr="00FC2AB7">
        <w:t xml:space="preserve"> </w:t>
      </w:r>
      <w:r>
        <w:t>Die Verarbeitung</w:t>
      </w:r>
      <w:r w:rsidR="00DB6D00">
        <w:t xml:space="preserve">stelle der Information wechselt dabei bei den verschiedenen Kategorisierungen. Sie geht </w:t>
      </w:r>
      <w:r>
        <w:t>dabei von direkt im Gerät verankert</w:t>
      </w:r>
      <w:r w:rsidR="00DB6D00">
        <w:t>en Verarbeitung</w:t>
      </w:r>
      <w:r>
        <w:t>, über eine Verarbeitung auf implementierten Zwischenebenen, aber immer noch im Gerät hin zu einer Client-Server-Struktur, bei der jegliche Verarbeitung auf einem kontaktierten Server stattfindet.</w:t>
      </w:r>
      <w:r w:rsidRPr="00FC2AB7">
        <w:t xml:space="preserve"> </w:t>
      </w:r>
      <w:r w:rsidRPr="003C7E2E">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Pr="003C7E2E">
        <w:fldChar w:fldCharType="separate"/>
      </w:r>
      <w:r w:rsidRPr="00145DAE">
        <w:rPr>
          <w:noProof/>
        </w:rPr>
        <w:t>(Baldauf et al. 2007, S. 264–265; Perera et al. 2014, S. 428)</w:t>
      </w:r>
      <w:r w:rsidRPr="003C7E2E">
        <w:fldChar w:fldCharType="end"/>
      </w:r>
      <w:r>
        <w:t xml:space="preserve">. </w:t>
      </w:r>
      <w:ins w:id="19" w:author="Jannik Hoffjann" w:date="2014-12-20T17:10:00Z">
        <w:r w:rsidR="003116A2">
          <w:t xml:space="preserve"> </w:t>
        </w:r>
      </w:ins>
    </w:p>
    <w:p w14:paraId="6B357C66" w14:textId="54A90414" w:rsidR="00C63EB3" w:rsidRDefault="00C63EB3" w:rsidP="00C63EB3">
      <w:r>
        <w:t xml:space="preserve">Ein weiterer Ansatz </w:t>
      </w:r>
      <w:ins w:id="20" w:author="Jannik Hoffjann" w:date="2014-12-20T17:11:00Z">
        <w:r w:rsidR="003116A2">
          <w:t>ist</w:t>
        </w:r>
      </w:ins>
      <w:r>
        <w:t xml:space="preserve"> die Einteilung der kontextsensitiven Systeme nach Kontextart und den zugehörigen Sensoren (</w:t>
      </w:r>
      <w:r w:rsidRPr="00022AE9">
        <w:rPr>
          <w:rStyle w:val="IntensiverVerweis"/>
        </w:rPr>
        <w:t>Tabelle 1.1</w:t>
      </w:r>
      <w:r>
        <w:t xml:space="preserve">). Die Idee hierhinter ist, dass verschiedene Umwelteinwirkungen und Kontexte durch verschiedene Sensoren wahrgenommen werden können. So kann ein Lichtsensor genutzt werden um zu bestimmen ob es hell oder dunkel ist, eine Uhr kann dem Gerät die Zeit mitteilen und eine GPS-Sensor den Standort auf der Welt. Weiterführend lassen sich diese Informationen verknüpfen, um so sehr genaue Ergebnisse zu liefern. </w:t>
      </w:r>
      <w:r>
        <w:fldChar w:fldCharType="begin" w:fldLock="1"/>
      </w:r>
      <w:r>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fldChar w:fldCharType="separate"/>
      </w:r>
      <w:r w:rsidRPr="00B07654">
        <w:rPr>
          <w:noProof/>
        </w:rPr>
        <w:t>(Schmidt und van Laerhoven 2001, S. 67–68)</w:t>
      </w:r>
      <w:r>
        <w:fldChar w:fldCharType="end"/>
      </w:r>
      <w:r>
        <w:t xml:space="preserve"> </w:t>
      </w:r>
    </w:p>
    <w:p w14:paraId="7DF24080" w14:textId="77777777" w:rsidR="00C63EB3" w:rsidRDefault="00C63EB3" w:rsidP="00C63EB3">
      <w:r>
        <w:t>Im Rahmen dieser Arbeit soll eine Kombination der beiden Kategorisierungen zum Einsatz kommen. Dabei wird ein besonderer Schwerpunkt auf Middleware Infrastructure und Context Server und auf die visuellen Kontextarten gelegt.</w:t>
      </w:r>
    </w:p>
    <w:p w14:paraId="51A15A9F" w14:textId="77777777" w:rsidR="00C63EB3" w:rsidRPr="003C7E2E" w:rsidRDefault="00C63EB3" w:rsidP="00C63EB3">
      <w:r>
        <w:t>Im Folgenden wird die Nutzung der verschiedenen Sensortypen anhand von Beispielen aufgezeigt um eine Veranschaulichung der einzelnen Bereiche zu bieten.</w:t>
      </w:r>
    </w:p>
    <w:p w14:paraId="361E63CC" w14:textId="26BF14DD" w:rsidR="00C63EB3" w:rsidRDefault="00C63EB3" w:rsidP="00C63EB3">
      <w:pPr>
        <w:pStyle w:val="berschrift3"/>
      </w:pPr>
      <w:bookmarkStart w:id="21" w:name="_Toc281476657"/>
      <w:r>
        <w:t xml:space="preserve">QR </w:t>
      </w:r>
      <w:r w:rsidRPr="003C7E2E">
        <w:t>Codes</w:t>
      </w:r>
      <w:bookmarkEnd w:id="21"/>
    </w:p>
    <w:p w14:paraId="46E76160" w14:textId="60E463AA" w:rsidR="00C63EB3" w:rsidRDefault="00C63EB3" w:rsidP="00C63EB3">
      <w:pPr>
        <w:pStyle w:val="BasicText"/>
      </w:pPr>
      <w:r>
        <w:t>Als spezielle Art der visuellen Kontextsensitivität</w:t>
      </w:r>
      <w:r w:rsidR="00DB6D00">
        <w:t xml:space="preserve"> (siehe </w:t>
      </w:r>
      <w:r w:rsidR="00DB6D00" w:rsidRPr="00DB6D00">
        <w:rPr>
          <w:rStyle w:val="IntensiverVerweis"/>
        </w:rPr>
        <w:fldChar w:fldCharType="begin"/>
      </w:r>
      <w:r w:rsidR="00DB6D00" w:rsidRPr="00DB6D00">
        <w:rPr>
          <w:rStyle w:val="IntensiverVerweis"/>
        </w:rPr>
        <w:instrText xml:space="preserve"> REF _Ref280794651 \h </w:instrText>
      </w:r>
      <w:r w:rsidR="00DB6D00" w:rsidRPr="00DB6D00">
        <w:rPr>
          <w:rStyle w:val="IntensiverVerweis"/>
        </w:rPr>
      </w:r>
      <w:r w:rsidR="00DB6D00" w:rsidRPr="00DB6D00">
        <w:rPr>
          <w:rStyle w:val="IntensiverVerweis"/>
        </w:rPr>
        <w:fldChar w:fldCharType="separate"/>
      </w:r>
      <w:r w:rsidR="00DB6D00" w:rsidRPr="00DB6D00">
        <w:rPr>
          <w:rStyle w:val="IntensiverVerweis"/>
        </w:rPr>
        <w:t>Tabelle 2</w:t>
      </w:r>
      <w:r w:rsidR="00DB6D00" w:rsidRPr="00DB6D00">
        <w:rPr>
          <w:rStyle w:val="IntensiverVerweis"/>
        </w:rPr>
        <w:t>.</w:t>
      </w:r>
      <w:r w:rsidR="00DB6D00" w:rsidRPr="00DB6D00">
        <w:rPr>
          <w:rStyle w:val="IntensiverVerweis"/>
        </w:rPr>
        <w:t>1</w:t>
      </w:r>
      <w:r w:rsidR="00DB6D00" w:rsidRPr="00DB6D00">
        <w:rPr>
          <w:rStyle w:val="IntensiverVerweis"/>
        </w:rPr>
        <w:fldChar w:fldCharType="end"/>
      </w:r>
      <w:r w:rsidR="00DB6D00">
        <w:t>)</w:t>
      </w:r>
      <w:r w:rsidR="00B44C3B">
        <w:t xml:space="preserve"> </w:t>
      </w:r>
      <w:r>
        <w:t xml:space="preserve">sollten Identifizierungen von Objekten und Orten anhand von Markern gesehen werden. Die dafür am häufigsten genutzten Möglichkeiten sind die QR (Quick Response) Codes </w:t>
      </w:r>
      <w:r w:rsidR="00DB6D00">
        <w:fldChar w:fldCharType="begin" w:fldLock="1"/>
      </w:r>
      <w:r w:rsidR="00244A46">
        <w:instrText>ADDIN CSL_CITATION { "citationItems" : [ { "id" : "ITEM-1", "itemData" : { "author" : [ { "dropping-particle" : "", "family" : "Ashford", "given" : "Robin", "non-dropping-particle" : "", "parse-names" : false, "suffix" : "" } ], "id" : "ITEM-1", "issued" : { "date-parts" : [ [ "2010" ] ] }, "page" : "526-530", "title" : "QR codes and academic libraries", "type" : "article-journal" }, "locator" : "1", "uris" : [ "http://www.mendeley.com/documents/?uuid=79c35973-3ee5-4238-8e00-483414ad988d" ] } ], "mendeley" : { "formattedCitation" : "(Ashford 2010, S. 1)", "plainTextFormattedCitation" : "(Ashford 2010, S. 1)", "previouslyFormattedCitation" : "(Ashford 2010, S. 1)" }, "properties" : { "noteIndex" : 0 }, "schema" : "https://github.com/citation-style-language/schema/raw/master/csl-citation.json" }</w:instrText>
      </w:r>
      <w:r w:rsidR="00DB6D00">
        <w:fldChar w:fldCharType="separate"/>
      </w:r>
      <w:r w:rsidR="00DB6D00" w:rsidRPr="00DB6D00">
        <w:rPr>
          <w:noProof/>
        </w:rPr>
        <w:t>(Ashford 2010, S. 1)</w:t>
      </w:r>
      <w:r w:rsidR="00DB6D00">
        <w:fldChar w:fldCharType="end"/>
      </w:r>
      <w:r w:rsidR="00DB6D00">
        <w:t>.</w:t>
      </w:r>
    </w:p>
    <w:p w14:paraId="358F78AA" w14:textId="77777777" w:rsidR="00C63EB3" w:rsidRPr="00473B0A" w:rsidRDefault="00C63EB3" w:rsidP="00C63EB3">
      <w:pPr>
        <w:pStyle w:val="BasicText"/>
      </w:pPr>
      <w:r>
        <w:t xml:space="preserve">QR Codes sind zweidimensionale matrixbasierte Barcodes die Information sowohl vertikaler als auch in horizontaler Richtung enthalten (siehe </w:t>
      </w:r>
      <w:r w:rsidRPr="00DB6D00">
        <w:rPr>
          <w:rStyle w:val="IntensiverVerweis"/>
        </w:rPr>
        <w:t>Abb. 2.1</w:t>
      </w:r>
      <w:r>
        <w:rPr>
          <w:rStyle w:val="SchwacherVerweis"/>
        </w:rPr>
        <w:t>)</w:t>
      </w:r>
      <w:r>
        <w:t xml:space="preserve">. Sie wurden entwickelt um schnell Informationen durch geeignete Scannersoftware auszulesen und diese dem Nutzer zur Verfügung zu stellen.  Im Gegensatz zu eindimensionale Barcodes, wie man sie zum Beispiel aus dem Einzelhandel kennt, haben sie dabei ein stark gesteigertes Speichervermögen und es ist nicht möglich, die Codes mit dem menschlichen Auge nachzuvollziehen </w:t>
      </w:r>
      <w:r>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5C14F4F6" w14:textId="77777777" w:rsidR="00C63EB3" w:rsidRDefault="00C63EB3" w:rsidP="00C63EB3">
      <w:pPr>
        <w:pStyle w:val="Beschriftung"/>
        <w:keepNext/>
      </w:pPr>
      <w:r>
        <w:rPr>
          <w:noProof/>
        </w:rPr>
        <w:lastRenderedPageBreak/>
        <w:drawing>
          <wp:inline distT="0" distB="0" distL="0" distR="0" wp14:anchorId="33893918" wp14:editId="32600FA8">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B066E17" w14:textId="77777777" w:rsidR="00C63EB3" w:rsidRPr="00FC02FE" w:rsidRDefault="00C63EB3" w:rsidP="00C63EB3">
      <w:pPr>
        <w:pStyle w:val="Beschriftung"/>
        <w:rPr>
          <w:b w:val="0"/>
        </w:rPr>
      </w:pPr>
      <w:bookmarkStart w:id="22" w:name="_Ref295840185"/>
      <w:bookmarkStart w:id="23" w:name="_Toc300656931"/>
      <w:bookmarkStart w:id="24" w:name="_Toc305486701"/>
      <w:bookmarkStart w:id="25" w:name="_Toc281476685"/>
      <w:r w:rsidRPr="00C33FAB">
        <w:t xml:space="preserve">Abb. </w:t>
      </w:r>
      <w:fldSimple w:instr=" STYLEREF 1 \s ">
        <w:r>
          <w:rPr>
            <w:noProof/>
          </w:rPr>
          <w:t>2</w:t>
        </w:r>
      </w:fldSimple>
      <w:r w:rsidRPr="00C33FAB">
        <w:t>.</w:t>
      </w:r>
      <w:fldSimple w:instr=" SEQ Abb. \* ARABIC \s 1 ">
        <w:r>
          <w:rPr>
            <w:noProof/>
          </w:rPr>
          <w:t>1</w:t>
        </w:r>
      </w:fldSimple>
      <w:bookmarkEnd w:id="22"/>
      <w:r w:rsidRPr="00FC02FE">
        <w:rPr>
          <w:b w:val="0"/>
        </w:rPr>
        <w:tab/>
      </w:r>
      <w:bookmarkEnd w:id="23"/>
      <w:bookmarkEnd w:id="24"/>
      <w:r>
        <w:rPr>
          <w:b w:val="0"/>
        </w:rPr>
        <w:t>QR Code für den Titel dieser Arbeit</w:t>
      </w:r>
      <w:bookmarkEnd w:id="25"/>
    </w:p>
    <w:p w14:paraId="30BA3156" w14:textId="0C8EC569" w:rsidR="00C63EB3" w:rsidRDefault="00C63EB3" w:rsidP="00C63EB3">
      <w:pPr>
        <w:pStyle w:val="BasicText"/>
      </w:pPr>
      <w:r>
        <w:t xml:space="preserve">QR Codes wurden 1994 von dem japanischen Unternehmen Denso-Wave entwickelt. Es existieren 40 verschiedene Versionen des QR Codes, die sich vor allem in ihrer Größe und dadurch in ihrem Speichervolumen, aber auch in ihrer </w:t>
      </w:r>
      <w:ins w:id="26" w:author="Jannik Hoffjann" w:date="2014-12-20T17:12:00Z">
        <w:r w:rsidR="003116A2">
          <w:t>Ausl</w:t>
        </w:r>
      </w:ins>
      <w:r>
        <w:t xml:space="preserve">esbarkeit trotz teilweiser Beschädigung unterscheiden </w:t>
      </w:r>
      <w:r>
        <w:fldChar w:fldCharType="begin" w:fldLock="1"/>
      </w:r>
      <w:r>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ins w:id="27" w:author="Jannik Hoffjann" w:date="2014-12-20T17:13:00Z">
        <w:r w:rsidR="003116A2">
          <w:t xml:space="preserve">. </w:t>
        </w:r>
      </w:ins>
    </w:p>
    <w:p w14:paraId="720386EE" w14:textId="77777777" w:rsidR="00C63EB3" w:rsidRDefault="00C63EB3" w:rsidP="00C63EB3">
      <w:pPr>
        <w:pStyle w:val="BasicText"/>
      </w:pPr>
      <w:r>
        <w:t xml:space="preserve">QR Codes finden heute vielerlei Anwendung. Sie sind in der Werbung, auf Visitenkarten, in Bibliotheken </w:t>
      </w:r>
      <w:r>
        <w:fldChar w:fldCharType="begin" w:fldLock="1"/>
      </w:r>
      <w:r>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fldChar w:fldCharType="separate"/>
      </w:r>
      <w:r w:rsidRPr="00A83DD3">
        <w:rPr>
          <w:noProof/>
        </w:rPr>
        <w:t>(Walsh 2010, S. 57)</w:t>
      </w:r>
      <w:r>
        <w:fldChar w:fldCharType="end"/>
      </w:r>
      <w:r>
        <w:t xml:space="preserve"> oder einfach in ihrer ursprünglichen Bestimmung in der Industrie aufzufinden. Dabei haben sie immer den Zweck Objekte oder Orte zu identifizieren und weitere kontextsensitive Informationen zum Gescannten anzuzeigen. Sei es die Internetseite eines Unternehmens in der Werbung, oder aber ein informativer Text über ein Ausstellungsstück in einem Museum. Zusätzlich ist es möglich, die vom QR Code zur Verfügung gestellte Information mit, von weiteren Sensoren des Geräts, festgestellte Informationen zu verknüpfen, um so ein ganzheitliches kontextsensitives System zu erreichen. </w:t>
      </w:r>
      <w:r>
        <w:fldChar w:fldCharType="begin" w:fldLock="1"/>
      </w:r>
      <w:r>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0C5C5EBC" w14:textId="77777777" w:rsidR="00C63EB3" w:rsidRPr="003C7E2E" w:rsidRDefault="00C63EB3" w:rsidP="00C63EB3">
      <w:pPr>
        <w:pStyle w:val="berschrift3"/>
      </w:pPr>
      <w:bookmarkStart w:id="28" w:name="_Toc281476658"/>
      <w:r>
        <w:t>Location-</w:t>
      </w:r>
      <w:r w:rsidRPr="003C7E2E">
        <w:t>Based Services</w:t>
      </w:r>
      <w:bookmarkEnd w:id="28"/>
    </w:p>
    <w:p w14:paraId="4EAB18F4" w14:textId="5C38003F" w:rsidR="00C63EB3" w:rsidRDefault="00C63EB3" w:rsidP="00C63EB3">
      <w:pPr>
        <w:pStyle w:val="BasicText"/>
      </w:pPr>
      <w:r>
        <w:t>Ortsbasierte Dienste (engl. Location-Based Services) sind unter Normalnutzern von mobilen Endgeräten die heute wohl am verbreite</w:t>
      </w:r>
      <w:r w:rsidR="00F77AB1">
        <w:t>s</w:t>
      </w:r>
      <w:r>
        <w:t xml:space="preserve">ten und bekanntesten Beispiele unter den kontextsensitiven Anwendungen. Dafür spricht, dass neben einem in den USA registrierten Patent </w:t>
      </w:r>
      <w:r>
        <w:fldChar w:fldCharType="begin" w:fldLock="1"/>
      </w:r>
      <w:r>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fldChar w:fldCharType="separate"/>
      </w:r>
      <w:r w:rsidRPr="006F6A78">
        <w:rPr>
          <w:noProof/>
        </w:rPr>
        <w:t>(Portman et al. 2005)</w:t>
      </w:r>
      <w:r>
        <w:fldChar w:fldCharType="end"/>
      </w:r>
      <w:r>
        <w:t xml:space="preserve"> auch empirische Studien zu der Akzeptanz dieser Dienste unter Endkunden </w:t>
      </w:r>
      <w:r>
        <w:fldChar w:fldCharType="begin" w:fldLock="1"/>
      </w:r>
      <w:r>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"2005", "9", "13" ] ] }, "page" : "88-101", "title" : "Location Based Services", "type" : "article-journal"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2005; Junglas und Watson 2008)", "plainTextFormattedCitation" : "(K\u00f6lmel und Yellowmap AG 2005; Junglas und Watson 2008)", "previouslyFormattedCitation" : "(K\u00f6lmel und Yellowmap AG 2005; Junglas und Watson 2008)" }, "properties" : { "noteIndex" : 0 }, "schema" : "https://github.com/citation-style-language/schema/raw/master/csl-citation.json" }</w:instrText>
      </w:r>
      <w:r>
        <w:fldChar w:fldCharType="separate"/>
      </w:r>
      <w:r w:rsidRPr="00514870">
        <w:rPr>
          <w:noProof/>
        </w:rPr>
        <w:t>(Kölmel und Yellowmap AG 2005; Junglas und Watson 2008)</w:t>
      </w:r>
      <w:r>
        <w:fldChar w:fldCharType="end"/>
      </w:r>
      <w:r>
        <w:t xml:space="preserve"> zum Thema erschienen sind. Zudem fällt auf, dass ein Großteil der Forschung zum Thema aus dem vergangenen Jahrzehnt stammen, was darauf schließen lässt, dass die Technik heute so etabliert ist, dass keine weitere grundlegenden Forschungsarbeiten benötigt werden. Neuere Veröffentlichungen beschäftigen sich eher mit der Verknüpfung von bestehenden Location-Based Services mit weiteren Technologien. </w:t>
      </w:r>
      <w:r>
        <w:fldChar w:fldCharType="begin" w:fldLock="1"/>
      </w:r>
      <w:r>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user movement in location-based social networks",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fldChar w:fldCharType="separate"/>
      </w:r>
      <w:r w:rsidRPr="00ED4E57">
        <w:rPr>
          <w:noProof/>
        </w:rPr>
        <w:t>(Gao et al. 2012; Cho et al. 2011)</w:t>
      </w:r>
      <w:r>
        <w:fldChar w:fldCharType="end"/>
      </w:r>
      <w:r>
        <w:t xml:space="preserve">. </w:t>
      </w:r>
    </w:p>
    <w:p w14:paraId="14E92D7F" w14:textId="25F2CECD" w:rsidR="00C63EB3" w:rsidRDefault="00C63EB3" w:rsidP="00C63EB3">
      <w:pPr>
        <w:pStyle w:val="BasicText"/>
      </w:pPr>
      <w:r>
        <w:t xml:space="preserve">Auch die immense Fülle an reinen ortsbasierten Applikationen, wie bspw. Foursquare (siehe </w:t>
      </w:r>
      <w:r w:rsidRPr="00244A46">
        <w:rPr>
          <w:rStyle w:val="IntensiverVerweis"/>
        </w:rPr>
        <w:t>Abb</w:t>
      </w:r>
      <w:r w:rsidR="00E43569">
        <w:rPr>
          <w:rStyle w:val="IntensiverVerweis"/>
        </w:rPr>
        <w:t>.</w:t>
      </w:r>
      <w:r w:rsidRPr="00244A46">
        <w:rPr>
          <w:rStyle w:val="IntensiverVerweis"/>
        </w:rPr>
        <w:t xml:space="preserve"> 2.2</w:t>
      </w:r>
      <w:r w:rsidRPr="00244A46">
        <w:t xml:space="preserve">) </w:t>
      </w:r>
      <w:r>
        <w:t xml:space="preserve">oder Yelp und Applikationen die ihrem Kerndienst Extrainformationen </w:t>
      </w:r>
      <w:r>
        <w:lastRenderedPageBreak/>
        <w:t>durch ortsbasierte Dienste hinzufügen, wie bspw. Facebook, sprechen für die Annahme, dass Location-Based Services akzeptierte Anwendungen in der Welt der mobilen Endgeräte sind.</w:t>
      </w:r>
    </w:p>
    <w:p w14:paraId="50832758" w14:textId="77777777" w:rsidR="00C63EB3" w:rsidRDefault="00C63EB3" w:rsidP="00C63EB3">
      <w:pPr>
        <w:pStyle w:val="Beschriftung"/>
      </w:pPr>
      <w:r>
        <w:rPr>
          <w:noProof/>
        </w:rPr>
        <w:drawing>
          <wp:inline distT="0" distB="0" distL="0" distR="0" wp14:anchorId="2A4573E1" wp14:editId="457B3C08">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52893C60" w14:textId="77777777" w:rsidR="00C63EB3" w:rsidRDefault="00C63EB3" w:rsidP="00C63EB3">
      <w:pPr>
        <w:pStyle w:val="Beschriftung"/>
      </w:pPr>
      <w:bookmarkStart w:id="29" w:name="_Toc281476686"/>
      <w:r w:rsidRPr="00C33FAB">
        <w:t xml:space="preserve">Abb. </w:t>
      </w:r>
      <w:fldSimple w:instr=" STYLEREF 1 \s ">
        <w:r>
          <w:rPr>
            <w:noProof/>
          </w:rPr>
          <w:t>2</w:t>
        </w:r>
      </w:fldSimple>
      <w:r w:rsidRPr="00C33FAB">
        <w:t>.</w:t>
      </w:r>
      <w:fldSimple w:instr=" SEQ Abb. \* ARABIC \s 1 ">
        <w:r>
          <w:rPr>
            <w:noProof/>
          </w:rPr>
          <w:t>2</w:t>
        </w:r>
      </w:fldSimple>
      <w:r w:rsidRPr="00FC02FE">
        <w:rPr>
          <w:b w:val="0"/>
        </w:rPr>
        <w:tab/>
      </w:r>
      <w:r>
        <w:rPr>
          <w:b w:val="0"/>
        </w:rPr>
        <w:t>Foursquare auf iOS 8.1.1</w:t>
      </w:r>
      <w:bookmarkEnd w:id="29"/>
    </w:p>
    <w:p w14:paraId="75DE0DCE" w14:textId="00835B44" w:rsidR="00C63EB3" w:rsidRDefault="003116A2" w:rsidP="00C63EB3">
      <w:pPr>
        <w:pStyle w:val="Anfhrungszeichen"/>
      </w:pPr>
      <w:ins w:id="30" w:author="Jannik Hoffjann" w:date="2014-12-20T17:14:00Z">
        <w:r>
          <w:rPr>
            <w:i w:val="0"/>
          </w:rPr>
          <w:t xml:space="preserve">So beschreibt </w:t>
        </w:r>
      </w:ins>
      <w:ins w:id="31" w:author="Jannik Hoffjann" w:date="2014-12-20T17:15:00Z">
        <w:r>
          <w:rPr>
            <w:i w:val="0"/>
          </w:rPr>
          <w:t>d</w:t>
        </w:r>
      </w:ins>
      <w:r w:rsidR="00C63EB3" w:rsidRPr="00386873">
        <w:rPr>
          <w:i w:val="0"/>
        </w:rPr>
        <w:t xml:space="preserve">as UMTS-Forum Location-Based Services bereits in seinem 13. </w:t>
      </w:r>
      <w:r w:rsidR="00C63EB3">
        <w:rPr>
          <w:i w:val="0"/>
        </w:rPr>
        <w:t>Report von 2001, als einen Service der es Nutzern oder Geräten ermöglicht andere Personen, Fahrzeuge, Ressourcen, Dienste oder Maschinen anhand ihrer Personen zu ermitteln. Zudem ermöglicht es dem Nutzer, seine eigene Position zu ermitteln.</w:t>
      </w:r>
      <w:r w:rsidR="00C63EB3">
        <w:t xml:space="preserve"> </w:t>
      </w:r>
      <w:r w:rsidR="00C63EB3">
        <w:fldChar w:fldCharType="begin" w:fldLock="1"/>
      </w:r>
      <w:r w:rsidR="00C63EB3">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rsidR="00C63EB3">
        <w:fldChar w:fldCharType="separate"/>
      </w:r>
      <w:r w:rsidR="00C63EB3" w:rsidRPr="008D37AC">
        <w:rPr>
          <w:i w:val="0"/>
          <w:noProof/>
        </w:rPr>
        <w:t>(UMTS Forum 2001, S. 35)</w:t>
      </w:r>
      <w:r w:rsidR="00C63EB3">
        <w:fldChar w:fldCharType="end"/>
      </w:r>
      <w:r w:rsidR="00C63EB3">
        <w:t>.</w:t>
      </w:r>
    </w:p>
    <w:p w14:paraId="62C49D5B" w14:textId="5F76C263" w:rsidR="00C63EB3" w:rsidRDefault="00C63EB3" w:rsidP="00C63EB3">
      <w:pPr>
        <w:pStyle w:val="BasicText"/>
      </w:pPr>
      <w:r>
        <w:t xml:space="preserve">Diese Lokalisierung geschieht dabei durch verschiedene Techniken, die sich sehr in ihrer Funktionsweise unterscheiden. Beispiele hierfür sind wie bereits in der </w:t>
      </w:r>
      <w:r w:rsidRPr="00244A46">
        <w:rPr>
          <w:rStyle w:val="IntensiverVerweis"/>
        </w:rPr>
        <w:t>Tabelle 1.1</w:t>
      </w:r>
      <w:r>
        <w:t xml:space="preserve"> genannt physische Sensoren wie GSM, GPS und assisted GPS (aGPS) </w:t>
      </w:r>
      <w:r>
        <w:fldChar w:fldCharType="begin" w:fldLock="1"/>
      </w:r>
      <w:r>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fldChar w:fldCharType="separate"/>
      </w:r>
      <w:r w:rsidRPr="00303D22">
        <w:rPr>
          <w:noProof/>
        </w:rPr>
        <w:t>(Djuknic und Richton 2001, S. 123)</w:t>
      </w:r>
      <w:r>
        <w:fldChar w:fldCharType="end"/>
      </w:r>
      <w:r>
        <w:t xml:space="preserve">, aber auch eine Ermittlung anhand von Nutzereingaben oder durch andere Applikationen ist denkbar </w:t>
      </w:r>
      <w:r>
        <w:fldChar w:fldCharType="begin" w:fldLock="1"/>
      </w:r>
      <w: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fldChar w:fldCharType="separate"/>
      </w:r>
      <w:r w:rsidRPr="00817132">
        <w:rPr>
          <w:noProof/>
        </w:rPr>
        <w:t>(Indulska und Sutton 2003, S. 1)</w:t>
      </w:r>
      <w:r>
        <w:fldChar w:fldCharType="end"/>
      </w:r>
      <w:r>
        <w:t>. Hierbei ist allerdings zu unterscheiden ob die Lokalisierung unter freien Himmel und so über Satelliten oder Sendemasten geschehen kann.</w:t>
      </w:r>
      <w:r w:rsidR="00F77AB1">
        <w:t xml:space="preserve"> Ob es </w:t>
      </w:r>
      <w:r>
        <w:t xml:space="preserve">sich um eine Lokalisierung in einem Gebäude handelt, welche dann zum Beispiel über die bereits genannten QR Codes geschehen könnte </w:t>
      </w:r>
      <w:r>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fldChar w:fldCharType="separate"/>
      </w:r>
      <w:r w:rsidRPr="007010D3">
        <w:rPr>
          <w:noProof/>
        </w:rPr>
        <w:t>(Chang et al. 2007, S. 231)</w:t>
      </w:r>
      <w:r>
        <w:fldChar w:fldCharType="end"/>
      </w:r>
    </w:p>
    <w:p w14:paraId="2BD5A046" w14:textId="77777777" w:rsidR="00C63EB3" w:rsidRDefault="00C63EB3" w:rsidP="00C63EB3">
      <w:pPr>
        <w:pStyle w:val="berschrift3"/>
      </w:pPr>
      <w:bookmarkStart w:id="32" w:name="_Toc281476659"/>
      <w:r w:rsidRPr="003C7E2E">
        <w:lastRenderedPageBreak/>
        <w:t>Objekt- und Bilderkennung</w:t>
      </w:r>
      <w:bookmarkEnd w:id="32"/>
    </w:p>
    <w:p w14:paraId="3D726CB4" w14:textId="3010D73D" w:rsidR="00C63EB3" w:rsidRDefault="00C63EB3" w:rsidP="00C63EB3">
      <w:pPr>
        <w:pStyle w:val="BasicText"/>
      </w:pPr>
      <w:r>
        <w:t xml:space="preserve">Objekt- und Bilderkennung (engl. Object Recognition) sind als Unterbereich der Computer Vision zu sehen </w:t>
      </w:r>
      <w:r>
        <w:fldChar w:fldCharType="begin" w:fldLock="1"/>
      </w:r>
      <w:r>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fldChar w:fldCharType="separate"/>
      </w:r>
      <w:r w:rsidRPr="00330AFC">
        <w:rPr>
          <w:noProof/>
        </w:rPr>
        <w:t>(Swain und Ballard 1991, S. 1)</w:t>
      </w:r>
      <w:r>
        <w:fldChar w:fldCharType="end"/>
      </w:r>
      <w:r>
        <w:t xml:space="preserve">. Bei Computer Vision handelt es sich um einen Forschungsbereich der Informationstechnik, über den erste wissenschaftliche Veröffentlichungen bereits aus Mitte der 70er Jahre zu finden sind </w:t>
      </w:r>
      <w:r>
        <w:fldChar w:fldCharType="begin" w:fldLock="1"/>
      </w:r>
      <w:r>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fldChar w:fldCharType="separate"/>
      </w:r>
      <w:r w:rsidRPr="005D4AB2">
        <w:rPr>
          <w:noProof/>
        </w:rPr>
        <w:t>(Baumgart 1974)</w:t>
      </w:r>
      <w:r>
        <w:fldChar w:fldCharType="end"/>
      </w:r>
      <w:r>
        <w:t>. Heute ist die Computer Vision eng in viele Anwendungsbereich</w:t>
      </w:r>
      <w:r w:rsidR="00F77AB1">
        <w:t>e</w:t>
      </w:r>
      <w:r>
        <w:t xml:space="preserve"> der Informationstechnologie, wie der Automation, Robotik oder auch der Medizininformatik eingebunden</w:t>
      </w:r>
      <w:r w:rsidR="00F77AB1">
        <w:t xml:space="preserve">. Sie kommt zum Beispiel </w:t>
      </w:r>
      <w:r>
        <w:t xml:space="preserve">zur Steuerung von  </w:t>
      </w:r>
      <w:r w:rsidR="00F77AB1">
        <w:t xml:space="preserve">Montagearmen in der Industrie zum Einsatz </w:t>
      </w:r>
      <w:r>
        <w:fldChar w:fldCharType="begin" w:fldLock="1"/>
      </w:r>
      <w:r>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"plainTextFormattedCitation" : "(Szeliski 2010)", "previouslyFormattedCitation" : "(Szeliski 2010)" }, "properties" : { "noteIndex" : 0 }, "schema" : "https://github.com/citation-style-language/schema/raw/master/csl-citation.json" }</w:instrText>
      </w:r>
      <w:r>
        <w:fldChar w:fldCharType="separate"/>
      </w:r>
      <w:r w:rsidRPr="00CE02AF">
        <w:rPr>
          <w:noProof/>
        </w:rPr>
        <w:t>(Szeliski 2010)</w:t>
      </w:r>
      <w:r>
        <w:fldChar w:fldCharType="end"/>
      </w:r>
      <w:r>
        <w:t xml:space="preserve">. Aber auch im Endnutzerbereich lassen sich Applikationen der Computer Vision finden. </w:t>
      </w:r>
    </w:p>
    <w:p w14:paraId="69C115F9" w14:textId="03FB706C" w:rsidR="00C63EB3" w:rsidRDefault="00C63EB3" w:rsidP="00C63EB3">
      <w:pPr>
        <w:pStyle w:val="BasicText"/>
      </w:pPr>
      <w:r>
        <w:t xml:space="preserve">So existieren </w:t>
      </w:r>
      <w:commentRangeStart w:id="33"/>
      <w:r>
        <w:t xml:space="preserve">Applikationen, welche Texterkennung </w:t>
      </w:r>
      <w:commentRangeEnd w:id="33"/>
      <w:r>
        <w:rPr>
          <w:rStyle w:val="Kommentarzeichen"/>
        </w:rPr>
        <w:commentReference w:id="33"/>
      </w:r>
      <w:r>
        <w:t>(engl. Optical Character Recognition (OCR))</w:t>
      </w:r>
      <w:ins w:id="34" w:author="Jannik Hoffjann" w:date="2014-12-21T15:25:00Z">
        <w:r w:rsidR="0056459E">
          <w:t xml:space="preserve"> </w:t>
        </w:r>
        <w:r w:rsidR="0056459E">
          <w:fldChar w:fldCharType="begin" w:fldLock="1"/>
        </w:r>
      </w:ins>
      <w:r w:rsidR="00E03008">
        <w:instrText>ADDIN CSL_CITATION { "citationItems" : [ { "id" : "ITEM-1", "itemData" : { "author" : [ { "dropping-particle" : "", "family" : "Cipolla", "given" : "Thomas M", "non-dropping-particle" : "", "parse-names" : false, "suffix" : "" }, { "dropping-particle" : "", "family" : "Lake", "given" : "Ballston", "non-dropping-particle" : "", "parse-names" : false, "suffix" : "" }, { "dropping-particle" : "", "family" : "Mundy", "given" : "Joseph L", "non-dropping-particle" : "", "parse-names" : false, "suffix" : "" } ], "id" : "ITEM-1", "issued" : { "date-parts" : [ [ "1982" ] ] }, "publisher-place" : "United States", "title" : "Optical Character Recognition", "type" : "patent" }, "locator" : "1", "uris" : [ "http://www.mendeley.com/documents/?uuid=1748f0ed-62e7-49cc-871e-0046cbefbd36" ] } ], "mendeley" : { "formattedCitation" : "(Cipolla et al. 1982, S. 1)", "plainTextFormattedCitation" : "(Cipolla et al. 1982, S. 1)", "previouslyFormattedCitation" : "(Cipolla et al. 1982, S. 1)" }, "properties" : { "noteIndex" : 0 }, "schema" : "https://github.com/citation-style-language/schema/raw/master/csl-citation.json" }</w:instrText>
      </w:r>
      <w:r w:rsidR="0056459E">
        <w:fldChar w:fldCharType="separate"/>
      </w:r>
      <w:r w:rsidR="0056459E" w:rsidRPr="0056459E">
        <w:rPr>
          <w:noProof/>
        </w:rPr>
        <w:t>(Cipolla et al. 1982, S. 1)</w:t>
      </w:r>
      <w:ins w:id="35" w:author="Jannik Hoffjann" w:date="2014-12-21T15:25:00Z">
        <w:r w:rsidR="0056459E">
          <w:fldChar w:fldCharType="end"/>
        </w:r>
      </w:ins>
      <w:r>
        <w:t xml:space="preserve"> zum Scannen von Textdokumenten nutzen und diese so automatisch in editier- und durchsuchbaren Text formatieren, oder etwa Anwendungen wie </w:t>
      </w:r>
      <w:commentRangeStart w:id="36"/>
      <w:r>
        <w:t>Google Goggles</w:t>
      </w:r>
      <w:commentRangeEnd w:id="36"/>
      <w:r>
        <w:rPr>
          <w:rStyle w:val="Kommentarzeichen"/>
        </w:rPr>
        <w:commentReference w:id="36"/>
      </w:r>
      <w:r>
        <w:t>, welches in der Lage ist fotografierte Sudoku Rätsel zu lösen oder Informationen zu bekannten Gemälden in Museen zu suchen.</w:t>
      </w:r>
    </w:p>
    <w:p w14:paraId="2F74D078" w14:textId="5548260C" w:rsidR="00C63EB3" w:rsidRDefault="00C63EB3" w:rsidP="00C63EB3">
      <w:pPr>
        <w:pStyle w:val="BasicText"/>
        <w:rPr>
          <w:b/>
          <w:kern w:val="28"/>
        </w:rPr>
      </w:pPr>
      <w:r>
        <w:t>Objekt- und Bilderkennung nutzt Licht- und Bildsensoren</w:t>
      </w:r>
      <w:ins w:id="37" w:author="Jannik Hoffjann" w:date="2014-12-21T15:21:00Z">
        <w:r w:rsidR="0056459E">
          <w:t xml:space="preserve"> </w:t>
        </w:r>
      </w:ins>
      <w:ins w:id="38" w:author="Jannik Hoffjann" w:date="2014-12-21T15:22:00Z">
        <w:r w:rsidR="0056459E">
          <w:t xml:space="preserve">(siehe </w:t>
        </w:r>
      </w:ins>
      <w:r w:rsidR="00244A46" w:rsidRPr="00244A46">
        <w:rPr>
          <w:rStyle w:val="IntensiverVerweis"/>
        </w:rPr>
        <w:fldChar w:fldCharType="begin"/>
      </w:r>
      <w:r w:rsidR="00244A46" w:rsidRPr="00244A46">
        <w:rPr>
          <w:rStyle w:val="IntensiverVerweis"/>
        </w:rPr>
        <w:instrText xml:space="preserve"> REF _Ref280794651 \h </w:instrText>
      </w:r>
      <w:r w:rsidR="00244A46" w:rsidRPr="00244A46">
        <w:rPr>
          <w:rStyle w:val="IntensiverVerweis"/>
        </w:rPr>
      </w:r>
      <w:r w:rsidR="00244A46" w:rsidRPr="00244A46">
        <w:rPr>
          <w:rStyle w:val="IntensiverVerweis"/>
        </w:rPr>
        <w:fldChar w:fldCharType="separate"/>
      </w:r>
      <w:r w:rsidR="00244A46" w:rsidRPr="00244A46">
        <w:rPr>
          <w:rStyle w:val="IntensiverVerweis"/>
        </w:rPr>
        <w:t>Tabelle 2.1</w:t>
      </w:r>
      <w:r w:rsidR="00244A46" w:rsidRPr="00244A46">
        <w:rPr>
          <w:rStyle w:val="IntensiverVerweis"/>
        </w:rPr>
        <w:fldChar w:fldCharType="end"/>
      </w:r>
      <w:ins w:id="39" w:author="Jannik Hoffjann" w:date="2014-12-21T15:22:00Z">
        <w:r w:rsidR="0056459E">
          <w:t xml:space="preserve">) </w:t>
        </w:r>
      </w:ins>
      <w:r>
        <w:t>zur Erkennung und Wiedererkennung von Objekten. Für die Gewinnung der Beschreibung gibt es verschiedene Ansätze, die von Kantenerkennung</w:t>
      </w:r>
      <w:ins w:id="40" w:author="Jannik Hoffjann" w:date="2014-12-21T15:11:00Z">
        <w:r w:rsidR="00B31CD3">
          <w:t xml:space="preserve"> </w:t>
        </w:r>
      </w:ins>
      <w:ins w:id="41" w:author="Jannik Hoffjann" w:date="2014-12-21T15:18:00Z">
        <w:r w:rsidR="00B31CD3">
          <w:t xml:space="preserve">(engl. Edge Detection) </w:t>
        </w:r>
      </w:ins>
      <w:ins w:id="42" w:author="Jannik Hoffjann" w:date="2014-12-21T15:15:00Z">
        <w:r w:rsidR="00B31CD3">
          <w:fldChar w:fldCharType="begin" w:fldLock="1"/>
        </w:r>
      </w:ins>
      <w:r w:rsidR="00B31CD3">
        <w:instrText>ADDIN CSL_CITATION { "citationItems" : [ { "id" : "ITEM-1", "itemData" : { "DOI" : "10.1109/TPAMI.1986.4767851", "ISSN" : "0162-8828", "author" : [ { "dropping-particle" : "", "family" : "Canny", "given" : "John", "non-dropping-particle" : "", "parse-names" : false, "suffix" : "" } ], "container-title" : "IEEE Transactions on Pattern Analysis and Machine Intelligence", "id" : "ITEM-1", "issue" : "6", "issued" : { "date-parts" : [ [ "1986", "11" ] ] }, "page" : "679-698", "title" : "A Computational Approach to Edge Detection", "type" : "article-journal", "volume" : "PAMI-8" }, "locator" : "679", "uris" : [ "http://www.mendeley.com/documents/?uuid=9564ed77-b9e6-4f33-81b1-b06ac37cb8cc" ] } ], "mendeley" : { "formattedCitation" : "(Canny 1986, S. 679)", "plainTextFormattedCitation" : "(Canny 1986, S. 679)", "previouslyFormattedCitation" : "(Canny 1986, S. 679)" }, "properties" : { "noteIndex" : 0 }, "schema" : "https://github.com/citation-style-language/schema/raw/master/csl-citation.json" }</w:instrText>
      </w:r>
      <w:r w:rsidR="00B31CD3">
        <w:fldChar w:fldCharType="separate"/>
      </w:r>
      <w:r w:rsidR="00B31CD3" w:rsidRPr="00B31CD3">
        <w:rPr>
          <w:noProof/>
        </w:rPr>
        <w:t>(Canny 1986, S. 679)</w:t>
      </w:r>
      <w:ins w:id="43" w:author="Jannik Hoffjann" w:date="2014-12-21T15:15:00Z">
        <w:r w:rsidR="00B31CD3">
          <w:fldChar w:fldCharType="end"/>
        </w:r>
      </w:ins>
      <w:r>
        <w:t xml:space="preserve"> und Eckenerkennung</w:t>
      </w:r>
      <w:ins w:id="44" w:author="Jannik Hoffjann" w:date="2014-12-21T15:18:00Z">
        <w:r w:rsidR="00B31CD3">
          <w:t xml:space="preserve"> (engl. Corner Detection)</w:t>
        </w:r>
      </w:ins>
      <w:ins w:id="45" w:author="Jannik Hoffjann" w:date="2014-12-21T15:15:00Z">
        <w:r w:rsidR="00B31CD3">
          <w:t xml:space="preserve"> </w:t>
        </w:r>
      </w:ins>
      <w:ins w:id="46" w:author="Jannik Hoffjann" w:date="2014-12-21T15:17:00Z">
        <w:r w:rsidR="00B31CD3">
          <w:fldChar w:fldCharType="begin" w:fldLock="1"/>
        </w:r>
      </w:ins>
      <w:r w:rsidR="00B31CD3">
        <w:instrText>ADDIN CSL_CITATION { "citationItems" : [ { "id" : "ITEM-1", "itemData" : { "DOI" : "10.1016/0031-3203(90)90118-5", "ISSN" : "00313203", "author" : [ { "dropping-particle" : "", "family" : "Mehrotra", "given" : "Rajiv", "non-dropping-particle" : "", "parse-names" : false, "suffix" : "" }, { "dropping-particle" : "", "family" : "Nichani", "given" : "Sanjay", "non-dropping-particle" : "", "parse-names" : false, "suffix" : "" }, { "dropping-particle" : "", "family" : "Ranganathan", "given" : "N.", "non-dropping-particle" : "", "parse-names" : false, "suffix" : "" } ], "container-title" : "Pattern Recognition", "id" : "ITEM-1", "issue" : "11", "issued" : { "date-parts" : [ [ "1990", "1" ] ] }, "page" : "1223-1233", "title" : "Corner detection", "type" : "article-journal", "volume" : "23" }, "locator" : "1223", "uris" : [ "http://www.mendeley.com/documents/?uuid=a25d6a47-e524-47d0-859b-7835661d9e6f" ] } ], "mendeley" : { "formattedCitation" : "(Mehrotra et al. 1990, S. 1223)", "plainTextFormattedCitation" : "(Mehrotra et al. 1990, S. 1223)", "previouslyFormattedCitation" : "(Mehrotra et al. 1990, S. 1223)" }, "properties" : { "noteIndex" : 0 }, "schema" : "https://github.com/citation-style-language/schema/raw/master/csl-citation.json" }</w:instrText>
      </w:r>
      <w:r w:rsidR="00B31CD3">
        <w:fldChar w:fldCharType="separate"/>
      </w:r>
      <w:r w:rsidR="00B31CD3" w:rsidRPr="00B31CD3">
        <w:rPr>
          <w:noProof/>
        </w:rPr>
        <w:t>(Mehrotra et al. 1990, S. 1223)</w:t>
      </w:r>
      <w:ins w:id="47" w:author="Jannik Hoffjann" w:date="2014-12-21T15:17:00Z">
        <w:r w:rsidR="00B31CD3">
          <w:fldChar w:fldCharType="end"/>
        </w:r>
      </w:ins>
      <w:r>
        <w:t xml:space="preserve"> bis zur Blob Erkennung</w:t>
      </w:r>
      <w:ins w:id="48" w:author="Jannik Hoffjann" w:date="2014-12-21T15:18:00Z">
        <w:r w:rsidR="00B31CD3">
          <w:t xml:space="preserve"> (engl. Blob Detection)</w:t>
        </w:r>
      </w:ins>
      <w:ins w:id="49" w:author="Jannik Hoffjann" w:date="2014-12-21T15:19:00Z">
        <w:r w:rsidR="00B31CD3">
          <w:t xml:space="preserve"> </w:t>
        </w:r>
      </w:ins>
      <w:ins w:id="50" w:author="Jannik Hoffjann" w:date="2014-12-21T15:20:00Z">
        <w:r w:rsidR="00B31CD3">
          <w:fldChar w:fldCharType="begin" w:fldLock="1"/>
        </w:r>
      </w:ins>
      <w:r w:rsidR="0056459E">
        <w:instrText>ADDIN CSL_CITATION { "citationItems" : [ { "id" : "ITEM-1", "itemData" : { "DOI" : "10.1109/TPAMI.1983.4767397", "ISSN" : "0162-8828", "author" : [ { "dropping-particle" : "", "family" : "Shneier", "given" : "M.", "non-dropping-particle" : "", "parse-names" : false, "suffix" : "" } ], "container-title" : "IEEE Transactions on Pattern Analysis and Machine Intelligence", "id" : "ITEM-1", "issue" : "3", "issued" : { "date-parts" : [ [ "1983", "5" ] ] }, "page" : "345-349", "title" : "Using Pyramids to Define Local Thresholds for Blob Detection", "type" : "article-journal", "volume" : "PAMI-5" }, "locator" : "345", "uris" : [ "http://www.mendeley.com/documents/?uuid=2b6a6f5a-41af-42e0-8e91-4633e7563f66" ] } ], "mendeley" : { "formattedCitation" : "(Shneier 1983, S. 345)", "plainTextFormattedCitation" : "(Shneier 1983, S. 345)", "previouslyFormattedCitation" : "(Shneier 1983, S. 345)" }, "properties" : { "noteIndex" : 0 }, "schema" : "https://github.com/citation-style-language/schema/raw/master/csl-citation.json" }</w:instrText>
      </w:r>
      <w:r w:rsidR="00B31CD3">
        <w:fldChar w:fldCharType="separate"/>
      </w:r>
      <w:r w:rsidR="00B31CD3" w:rsidRPr="00B31CD3">
        <w:rPr>
          <w:noProof/>
        </w:rPr>
        <w:t>(Shneier 1983, S. 345)</w:t>
      </w:r>
      <w:ins w:id="51" w:author="Jannik Hoffjann" w:date="2014-12-21T15:20:00Z">
        <w:r w:rsidR="00B31CD3">
          <w:fldChar w:fldCharType="end"/>
        </w:r>
      </w:ins>
      <w:r>
        <w:t xml:space="preserve"> reicht. All diese Erkennungs- und Beschreibungsalgorithmen sind aber grob unter den Algorithmen der Merkmalserkennung</w:t>
      </w:r>
      <w:ins w:id="52" w:author="Jannik Hoffjann" w:date="2014-12-21T15:22:00Z">
        <w:r w:rsidR="0056459E">
          <w:t xml:space="preserve"> einzuordnen</w:t>
        </w:r>
      </w:ins>
      <w:r>
        <w:t xml:space="preserve"> </w:t>
      </w:r>
      <w:ins w:id="53" w:author="Jannik Hoffjann" w:date="2014-12-21T15:20:00Z">
        <w:r w:rsidR="00B31CD3">
          <w:t>und haben gemeinsam, dass sie entwickelt wurden um bestimmte dem Bild einmalige Merkmale zu erkennen um es möglich zu machen anhand dieser eine Wiedererkennung zu ermöglichen.</w:t>
        </w:r>
      </w:ins>
    </w:p>
    <w:p w14:paraId="2F6E4B5C" w14:textId="77777777" w:rsidR="00C63EB3" w:rsidRPr="003C7E2E" w:rsidRDefault="00C63EB3" w:rsidP="00C63EB3">
      <w:pPr>
        <w:pStyle w:val="berschrift1"/>
      </w:pPr>
      <w:r w:rsidRPr="003C7E2E">
        <w:lastRenderedPageBreak/>
        <w:t xml:space="preserve"> </w:t>
      </w:r>
      <w:bookmarkStart w:id="54" w:name="_Toc281476660"/>
      <w:r w:rsidRPr="003C7E2E">
        <w:t>Google Glass</w:t>
      </w:r>
      <w:bookmarkEnd w:id="54"/>
    </w:p>
    <w:p w14:paraId="354DD201" w14:textId="77777777" w:rsidR="00C63EB3" w:rsidRDefault="00C63EB3" w:rsidP="00C63EB3">
      <w:pPr>
        <w:pStyle w:val="berschrift2"/>
      </w:pPr>
      <w:bookmarkStart w:id="55" w:name="_Toc281476661"/>
      <w:r w:rsidRPr="003C7E2E">
        <w:t>Die Google Glass als Vertreter der Augmented Reality</w:t>
      </w:r>
      <w:bookmarkEnd w:id="55"/>
    </w:p>
    <w:p w14:paraId="057E3214" w14:textId="4BE8771F" w:rsidR="00C63EB3" w:rsidRDefault="00C63EB3" w:rsidP="00C63EB3">
      <w:pPr>
        <w:pStyle w:val="BasicText"/>
      </w:pPr>
      <w:r>
        <w:t>Bereits seit Mitte der 90er Jahre</w:t>
      </w:r>
      <w:ins w:id="56" w:author="Jannik Hoffjann" w:date="2014-12-20T17:16:00Z">
        <w:r w:rsidR="003116A2">
          <w:t>,</w:t>
        </w:r>
      </w:ins>
      <w:r>
        <w:t xml:space="preserve"> </w:t>
      </w:r>
      <w:ins w:id="57" w:author="Jannik Hoffjann" w:date="2014-12-20T17:16:00Z">
        <w:r w:rsidR="003116A2">
          <w:t xml:space="preserve">des letzten Jahrhunderts </w:t>
        </w:r>
      </w:ins>
      <w:r>
        <w:t xml:space="preserve">ist die erweiterte Realität (engl. Augmented Reality) ein intensiv beachteter Forschungsbereich. Hierbei geht es um die Integration von virtuellen Elementen in die Realität und anders als in der virtuellen Realität nicht um die künstliche Darstellung von Räumen und Objekten </w:t>
      </w:r>
      <w:r>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fldChar w:fldCharType="separate"/>
      </w:r>
      <w:r w:rsidRPr="00F72C28">
        <w:rPr>
          <w:noProof/>
        </w:rPr>
        <w:t>(Azuma 1997, S. 2)</w:t>
      </w:r>
      <w:r>
        <w:fldChar w:fldCharType="end"/>
      </w:r>
      <w:r>
        <w:t xml:space="preserve">. In dieser Weise wird die Augmented Reality genutzt um dem Nutzer die Möglichkeit zu bieten mit der ihm umgebenden Umwelt zu interagieren, während diese gleichzeitig um virtuelle Elemente erweitert wird </w:t>
      </w:r>
      <w:r>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fldChar w:fldCharType="separate"/>
      </w:r>
      <w:r w:rsidRPr="00C26EB0">
        <w:rPr>
          <w:noProof/>
        </w:rPr>
        <w:t>(Huang et al. 2013, S. 1–2)</w:t>
      </w:r>
      <w:r>
        <w:fldChar w:fldCharType="end"/>
      </w:r>
      <w:r>
        <w:t xml:space="preserve">. </w:t>
      </w:r>
    </w:p>
    <w:p w14:paraId="5553E834" w14:textId="77777777" w:rsidR="00C63EB3" w:rsidRDefault="00C63EB3" w:rsidP="00C63EB3">
      <w:pPr>
        <w:pStyle w:val="BasicText"/>
      </w:pPr>
      <w:r>
        <w:t xml:space="preserve">Allerdings gibt es Uneinigkeit darüber ab welchem Zeitpunkt eine Erweiterung als Augmented Reality anerkannt werden kann. So bezeichnet Azuma </w:t>
      </w:r>
      <w:r>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Augmented Reality noch als Systeme die Virtualität und Realität kombinieren, in Echtzeit interaktiv agieren und dreidimensional dargestellt werden. Er schließt zudem 2D Einblendungen konsequent als Teil der Augmented Reality aus. Spätere Definitionen wie die von Huang et al. </w:t>
      </w:r>
      <w:r>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fldChar w:fldCharType="separate"/>
      </w:r>
      <w:r w:rsidRPr="004E5EE9">
        <w:rPr>
          <w:noProof/>
        </w:rPr>
        <w:t>( 2013, S. 1)</w:t>
      </w:r>
      <w:r>
        <w:fldChar w:fldCharType="end"/>
      </w:r>
      <w:r>
        <w:t xml:space="preserve"> heben diese Beschränkung auf und akzeptieren mobile Geräte als Vertreter der Augmented Reality, wenn sie mit dieser interagieren und um Elemente, gleich welcher Natur erweitern. Sie bezeichnen Vertreter dieser Geräte Kategorie als Mobile Augmented Reality (MAR) und unterteilen diese weiter in 6 Unterkategorien:</w:t>
      </w:r>
    </w:p>
    <w:p w14:paraId="0F0002E9" w14:textId="77777777" w:rsidR="00C63EB3" w:rsidRDefault="00C63EB3" w:rsidP="00C63EB3">
      <w:pPr>
        <w:pStyle w:val="Anfhrungszeichen"/>
        <w:numPr>
          <w:ilvl w:val="0"/>
          <w:numId w:val="17"/>
        </w:numPr>
      </w:pPr>
      <w:r>
        <w:t>Notebooks</w:t>
      </w:r>
    </w:p>
    <w:p w14:paraId="0E7C6D54" w14:textId="77777777" w:rsidR="00C63EB3" w:rsidRDefault="00C63EB3" w:rsidP="00C63EB3">
      <w:pPr>
        <w:pStyle w:val="Anfhrungszeichen"/>
        <w:numPr>
          <w:ilvl w:val="0"/>
          <w:numId w:val="17"/>
        </w:numPr>
      </w:pPr>
      <w:r>
        <w:t>Personal Digital Assistants (PDAs)</w:t>
      </w:r>
    </w:p>
    <w:p w14:paraId="567AEA55" w14:textId="77777777" w:rsidR="00C63EB3" w:rsidRDefault="00C63EB3" w:rsidP="00C63EB3">
      <w:pPr>
        <w:pStyle w:val="Anfhrungszeichen"/>
        <w:numPr>
          <w:ilvl w:val="0"/>
          <w:numId w:val="17"/>
        </w:numPr>
      </w:pPr>
      <w:r>
        <w:t>Tablet Personal Computer (Tablets)</w:t>
      </w:r>
    </w:p>
    <w:p w14:paraId="447CAF45" w14:textId="77777777" w:rsidR="00C63EB3" w:rsidRDefault="00C63EB3" w:rsidP="00C63EB3">
      <w:pPr>
        <w:pStyle w:val="Anfhrungszeichen"/>
        <w:numPr>
          <w:ilvl w:val="0"/>
          <w:numId w:val="17"/>
        </w:numPr>
      </w:pPr>
      <w:r>
        <w:t>Ultra Mobile PCs (UMPCs)</w:t>
      </w:r>
    </w:p>
    <w:p w14:paraId="7E5CD596" w14:textId="77777777" w:rsidR="00C63EB3" w:rsidRDefault="00C63EB3" w:rsidP="00C63EB3">
      <w:pPr>
        <w:pStyle w:val="Anfhrungszeichen"/>
        <w:numPr>
          <w:ilvl w:val="0"/>
          <w:numId w:val="17"/>
        </w:numPr>
      </w:pPr>
      <w:r>
        <w:t>Mobiltelefone</w:t>
      </w:r>
    </w:p>
    <w:p w14:paraId="4A7ACE6F" w14:textId="77777777" w:rsidR="00C63EB3" w:rsidRDefault="00C63EB3" w:rsidP="00C63EB3">
      <w:pPr>
        <w:pStyle w:val="Anfhrungszeichen"/>
        <w:numPr>
          <w:ilvl w:val="0"/>
          <w:numId w:val="17"/>
        </w:numPr>
      </w:pPr>
      <w:r>
        <w:t>AR-Brillen</w:t>
      </w:r>
    </w:p>
    <w:p w14:paraId="644E4460" w14:textId="4D5718E7" w:rsidR="00C63EB3" w:rsidRDefault="00C63EB3" w:rsidP="00C63EB3">
      <w:pPr>
        <w:pStyle w:val="BasicText"/>
      </w:pPr>
      <w:r>
        <w:t xml:space="preserve">Die AR-Brille von Google, die Google Glass, wurde erstmals im Februar 2012 </w:t>
      </w:r>
      <w:r>
        <w:fldChar w:fldCharType="begin" w:fldLock="1"/>
      </w:r>
      <w:r>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fldChar w:fldCharType="separate"/>
      </w:r>
      <w:r w:rsidRPr="004E5EE9">
        <w:rPr>
          <w:noProof/>
        </w:rPr>
        <w:t>(Google to Sell Heads-Up Display Glasses by Year’s End - NYTimes.com)</w:t>
      </w:r>
      <w:r>
        <w:fldChar w:fldCharType="end"/>
      </w:r>
      <w:r>
        <w:t xml:space="preserve"> erwähnt und im Juni während der Unternehmensmesse Google I/O 2012 im Rahmen des Project Glass offiziell vorgestellt </w:t>
      </w:r>
      <w:r>
        <w:fldChar w:fldCharType="begin" w:fldLock="1"/>
      </w:r>
      <w:r>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fldChar w:fldCharType="separate"/>
      </w:r>
      <w:r w:rsidRPr="00DF5A74">
        <w:rPr>
          <w:noProof/>
        </w:rPr>
        <w:t>(Google 2012)</w:t>
      </w:r>
      <w:r>
        <w:fldChar w:fldCharType="end"/>
      </w:r>
      <w:r>
        <w:t xml:space="preserve">.  In den Verkauf ging das Gerät dann im Frühjahr 2013, gleichzeitig mit dem Glass Development Kit für Entwickler und anerkannte </w:t>
      </w:r>
      <w:r>
        <w:lastRenderedPageBreak/>
        <w:t xml:space="preserve">Tester </w:t>
      </w:r>
      <w:r>
        <w:fldChar w:fldCharType="begin" w:fldLock="1"/>
      </w:r>
      <w:r>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fldChar w:fldCharType="separate"/>
      </w:r>
      <w:r w:rsidRPr="00552704">
        <w:rPr>
          <w:noProof/>
        </w:rPr>
        <w:t>(Stevens 2013)</w:t>
      </w:r>
      <w:r>
        <w:fldChar w:fldCharType="end"/>
      </w:r>
      <w:r>
        <w:t>. Bis heute befindet sich Project Glass in der Open Beta und ist daher nur in sehr kleiner Auflage für Entwickler und Forschungszwecke verfügbar</w:t>
      </w:r>
      <w:r w:rsidR="00244A46">
        <w:t xml:space="preserve"> </w:t>
      </w:r>
      <w:r w:rsidR="00244A46">
        <w:fldChar w:fldCharType="begin" w:fldLock="1"/>
      </w:r>
      <w:r w:rsidR="00B765DC">
        <w:instrText>ADDIN CSL_CITATION { "citationItems" : [ { "id" : "ITEM-1", "itemData" : { "URL" : "http://www.google.com/glass/start/", "accessed" : { "date-parts" : [ [ "2014", "12", "29" ] ] }, "author" : [ { "dropping-particle" : "", "family" : "Google", "given" : "", "non-dropping-particle" : "", "parse-names" : false, "suffix" : "" } ], "container-title" : "Google Glass", "id" : "ITEM-1", "issued" : { "date-parts" : [ [ "2014" ] ] }, "title" : "The Glass Explorer Programm", "type" : "webpage" }, "uris" : [ "http://www.mendeley.com/documents/?uuid=5435205f-fd09-4d72-9966-80eacacb733d" ] } ], "mendeley" : { "formattedCitation" : "(Google 2014a)", "plainTextFormattedCitation" : "(Google 2014a)", "previouslyFormattedCitation" : "(Google 2014a)" }, "properties" : { "noteIndex" : 0 }, "schema" : "https://github.com/citation-style-language/schema/raw/master/csl-citation.json" }</w:instrText>
      </w:r>
      <w:r w:rsidR="00244A46">
        <w:fldChar w:fldCharType="separate"/>
      </w:r>
      <w:r w:rsidR="00244A46" w:rsidRPr="00244A46">
        <w:rPr>
          <w:noProof/>
        </w:rPr>
        <w:t>(Google 2014a)</w:t>
      </w:r>
      <w:r w:rsidR="00244A46">
        <w:fldChar w:fldCharType="end"/>
      </w:r>
      <w:r>
        <w:t>.</w:t>
      </w:r>
    </w:p>
    <w:p w14:paraId="29A1FEBA" w14:textId="77777777" w:rsidR="00C63EB3" w:rsidRDefault="00C63EB3" w:rsidP="00C63EB3">
      <w:pPr>
        <w:pStyle w:val="berschrift2"/>
      </w:pPr>
      <w:bookmarkStart w:id="58" w:name="_Toc281476662"/>
      <w:r w:rsidRPr="003C7E2E">
        <w:t>Spezifikationen und Besonderheiten der Google Glass</w:t>
      </w:r>
      <w:bookmarkEnd w:id="58"/>
    </w:p>
    <w:p w14:paraId="46B5F5F8" w14:textId="77777777" w:rsidR="00C63EB3" w:rsidRPr="005C731C" w:rsidRDefault="00C63EB3" w:rsidP="00C63EB3">
      <w:pPr>
        <w:pStyle w:val="BasicText"/>
      </w:pPr>
      <w:r>
        <w:t>Im Folgenden wird die Google Glass vorgestellt und ihre Besonderheiten auf Hard- und Softwareseite aufgezeigt.</w:t>
      </w:r>
    </w:p>
    <w:p w14:paraId="4DAA011C" w14:textId="77777777" w:rsidR="00C63EB3" w:rsidRDefault="00C63EB3" w:rsidP="00C63EB3">
      <w:pPr>
        <w:pStyle w:val="berschrift3"/>
      </w:pPr>
      <w:bookmarkStart w:id="59" w:name="_Toc281476663"/>
      <w:r w:rsidRPr="003C7E2E">
        <w:t>Hardwarespezifikationen</w:t>
      </w:r>
      <w:bookmarkEnd w:id="59"/>
    </w:p>
    <w:p w14:paraId="0DF97D18" w14:textId="77777777" w:rsidR="00C63EB3" w:rsidRDefault="00C63EB3" w:rsidP="00C63EB3">
      <w:pPr>
        <w:pStyle w:val="Beschriftung"/>
        <w:keepNext/>
      </w:pPr>
      <w:r>
        <w:rPr>
          <w:noProof/>
        </w:rPr>
        <w:drawing>
          <wp:inline distT="0" distB="0" distL="0" distR="0" wp14:anchorId="23BAC8B6" wp14:editId="4FB2C4BC">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740C71A" w14:textId="77777777" w:rsidR="00C63EB3" w:rsidRPr="00CF2A59" w:rsidRDefault="00C63EB3" w:rsidP="00C63EB3">
      <w:pPr>
        <w:pStyle w:val="Beschriftung"/>
      </w:pPr>
      <w:bookmarkStart w:id="60" w:name="_Toc281476687"/>
      <w:r w:rsidRPr="00C33FAB">
        <w:t xml:space="preserve">Abb. </w:t>
      </w:r>
      <w:fldSimple w:instr=" STYLEREF 1 \s ">
        <w:r>
          <w:rPr>
            <w:noProof/>
          </w:rPr>
          <w:t>3</w:t>
        </w:r>
      </w:fldSimple>
      <w:r w:rsidRPr="00C33FAB">
        <w:t>.</w:t>
      </w:r>
      <w:fldSimple w:instr=" SEQ Abb. \* ARABIC \s 1 ">
        <w:r>
          <w:rPr>
            <w:noProof/>
          </w:rPr>
          <w:t>1</w:t>
        </w:r>
      </w:fldSimple>
      <w:r w:rsidRPr="00FC02FE">
        <w:rPr>
          <w:b w:val="0"/>
        </w:rPr>
        <w:tab/>
      </w:r>
      <w:r>
        <w:rPr>
          <w:b w:val="0"/>
        </w:rPr>
        <w:t xml:space="preserve">Beschriftete Google Glass (in Anlehnung an </w:t>
      </w:r>
      <w:r>
        <w:rPr>
          <w:b w:val="0"/>
        </w:rPr>
        <w:fldChar w:fldCharType="begin" w:fldLock="1"/>
      </w:r>
      <w:r>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60"/>
    </w:p>
    <w:p w14:paraId="4B2311ED" w14:textId="299DCDF4" w:rsidR="00C63EB3" w:rsidRDefault="00C63EB3" w:rsidP="00C63EB3">
      <w:pPr>
        <w:pStyle w:val="BasicText"/>
      </w:pPr>
      <w:r>
        <w:t xml:space="preserve">Bei der Google Glass </w:t>
      </w:r>
      <w:r w:rsidR="00E43569">
        <w:t xml:space="preserve">(siehe </w:t>
      </w:r>
      <w:r w:rsidR="00E43569" w:rsidRPr="00E43569">
        <w:rPr>
          <w:rStyle w:val="IntensiverVerweis"/>
        </w:rPr>
        <w:t>Abb. 3.1</w:t>
      </w:r>
      <w:r w:rsidR="00E43569">
        <w:t xml:space="preserve">) </w:t>
      </w:r>
      <w:r>
        <w:t>handelt es sich um eine über wahlweise Sprachbefehle oder ein Touchpad bedienbare AR</w:t>
      </w:r>
      <w:ins w:id="61" w:author="Jannik Hoffjann" w:date="2014-12-20T17:17:00Z">
        <w:r w:rsidR="00EC0734">
          <w:t>-</w:t>
        </w:r>
      </w:ins>
      <w:r>
        <w:t xml:space="preserve">Brille. Sie ist mit WLAN und Bluetooth Modulen ausgestattet, welche für die Konnektivität zu WLAN-Netzwerken oder aber die Verbindung mit einem Smartphone sorgen </w:t>
      </w:r>
      <w:r>
        <w:fldChar w:fldCharType="begin" w:fldLock="1"/>
      </w:r>
      <w: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fldChar w:fldCharType="separate"/>
      </w:r>
      <w:r w:rsidRPr="00A61E73">
        <w:rPr>
          <w:noProof/>
        </w:rPr>
        <w:t>(Feng et al. 2014, S. 3069)</w:t>
      </w:r>
      <w:r>
        <w:fldChar w:fldCharType="end"/>
      </w:r>
      <w:r>
        <w:t xml:space="preserve">. </w:t>
      </w:r>
    </w:p>
    <w:p w14:paraId="1B739701" w14:textId="77777777" w:rsidR="00C63EB3" w:rsidRDefault="00C63EB3" w:rsidP="00C63EB3">
      <w:pPr>
        <w:pStyle w:val="BasicText"/>
      </w:pPr>
      <w:r>
        <w:t xml:space="preserve">Allerdings stellt sie ihre Inhalte nicht durch Projektion auf Brillengläsern dar, sondern integriert ein kleines Display in die obere rechte Ecke des Sichtfeldes des Trägers; es handelt sich hier also um ein Head-Up-Display (HUD) </w:t>
      </w:r>
      <w:r>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fldChar w:fldCharType="separate"/>
      </w:r>
      <w:r w:rsidRPr="009A03DA">
        <w:rPr>
          <w:noProof/>
        </w:rPr>
        <w:t>(Lins et al. 2014, S. 167–168)</w:t>
      </w:r>
      <w:r>
        <w:fldChar w:fldCharType="end"/>
      </w:r>
      <w:r>
        <w:t xml:space="preserve">. </w:t>
      </w:r>
      <w:r>
        <w:lastRenderedPageBreak/>
        <w:t xml:space="preserve">Dabei hat es durch das Prisma Display den Eindruck, als würde die Benutzeroberfläche in einiger Entfernung vor dem Nutzer schweben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t>.</w:t>
      </w:r>
    </w:p>
    <w:p w14:paraId="3C74B60A" w14:textId="0C2869C6" w:rsidR="00C63EB3" w:rsidRDefault="00C63EB3" w:rsidP="00C63EB3">
      <w:pPr>
        <w:pStyle w:val="BasicText"/>
      </w:pPr>
      <w:r>
        <w:t xml:space="preserve">Im hinteren Teil des Geräts befinden sich ein einzelliger Lithium Polymer Akku mit 2.1 Wattstunden (Wh) und einem Bone Conduction Speaker. An der rechten Seite ist ein Touchpad zu finden, welches die Eingabe ähnlich einem </w:t>
      </w:r>
      <w:r w:rsidR="00F77AB1">
        <w:t xml:space="preserve">Notebook-Touchpad ermöglicht. In </w:t>
      </w:r>
      <w:r>
        <w:t xml:space="preserve">Verlängerung des Touchmoduls befinden sich die Recheneinheit mit Mikrofon, GPS-Einheit, einer 5 Megapixel-Kamera, sowie Beschleunigungs- und Erschütterungssensoren.  Das User Interface (UI) wird dem Träger auf einem Prisma Display mit einer nativen Auflösung von 640x360 Pixel angezeigt. Das Gerät hat eine Speicherkapazität von 16 GB Flash-Speicher </w:t>
      </w:r>
      <w:r>
        <w:fldChar w:fldCharType="begin" w:fldLock="1"/>
      </w:r>
      <w:r w:rsidR="00B765DC">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"title" : "Tech specs", "type" : "webpage" }, "prefix" : " ", "uris" : [ "http://www.mendeley.com/documents/?uuid=f339e789-1cc2-4b1e-860f-92e06962823a" ] } ], "mendeley" : { "formattedCitation" : "(Torborg und Simpson 2012; Google 2014b)", "plainTextFormattedCitation" : "(Torborg und Simpson 2012; Google 2014b)", "previouslyFormattedCitation" : "(Torborg und Simpson 2012; Google 2014b)" }, "properties" : { "noteIndex" : 0 }, "schema" : "https://github.com/citation-style-language/schema/raw/master/csl-citation.json" }</w:instrText>
      </w:r>
      <w:r>
        <w:fldChar w:fldCharType="separate"/>
      </w:r>
      <w:r w:rsidR="00244A46" w:rsidRPr="00244A46">
        <w:rPr>
          <w:noProof/>
        </w:rPr>
        <w:t>(Torborg und Simpson 2012; Google 2014b)</w:t>
      </w:r>
      <w:r>
        <w:fldChar w:fldCharType="end"/>
      </w:r>
      <w:r>
        <w:t xml:space="preserve">. Gesteuert wird das Gerät von einem ARM-Prozessor mit bis zu 1000 Megahertz (MHz) </w:t>
      </w:r>
      <w:r>
        <w:fldChar w:fldCharType="begin" w:fldLock="1"/>
      </w:r>
      <w:r>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fldChar w:fldCharType="separate"/>
      </w:r>
      <w:r w:rsidRPr="00DF3E1E">
        <w:rPr>
          <w:noProof/>
        </w:rPr>
        <w:t>(Texas Instruments 2012, S. 125)</w:t>
      </w:r>
      <w:r>
        <w:fldChar w:fldCharType="end"/>
      </w:r>
      <w:r>
        <w:t>.</w:t>
      </w:r>
    </w:p>
    <w:p w14:paraId="64786BB5" w14:textId="45A6D1CA" w:rsidR="00C63EB3" w:rsidRDefault="00C63EB3" w:rsidP="00C63EB3">
      <w:r>
        <w:t>Das Gerät hat bei starker Beanspruchung, wie zum Beispiel dem Aufnehmen eines 720p-Videos oder der durchgehende Berechnung von aufwändigen Alg</w:t>
      </w:r>
      <w:r w:rsidR="00F77AB1">
        <w:t xml:space="preserve">orithmen eine </w:t>
      </w:r>
      <w:r>
        <w:t xml:space="preserve"> Akkulaufzeit von </w:t>
      </w:r>
      <w:r w:rsidR="00F77AB1">
        <w:t xml:space="preserve">ca. </w:t>
      </w:r>
      <w:r>
        <w:t xml:space="preserve">einer Stunde. Dies lässt darauf schließen, dass es nicht als allzeit eingeschaltetes, sondern als nur im Bedarfsfall gefragtes Gerät konzipiert wurde </w:t>
      </w:r>
      <w:r>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fldChar w:fldCharType="separate"/>
      </w:r>
      <w:r w:rsidRPr="009A03DA">
        <w:rPr>
          <w:noProof/>
        </w:rPr>
        <w:t>(Lins et al. 2014, S. 168–169)</w:t>
      </w:r>
      <w:r>
        <w:fldChar w:fldCharType="end"/>
      </w:r>
      <w:r>
        <w:t>.</w:t>
      </w:r>
    </w:p>
    <w:p w14:paraId="7AC8E2EE" w14:textId="77777777" w:rsidR="00C63EB3" w:rsidRDefault="00C63EB3" w:rsidP="00C63EB3">
      <w:pPr>
        <w:pStyle w:val="berschrift3"/>
      </w:pPr>
      <w:bookmarkStart w:id="62" w:name="_Toc281476664"/>
      <w:r w:rsidRPr="003C7E2E">
        <w:t>Softwarespezifikationen</w:t>
      </w:r>
      <w:bookmarkEnd w:id="62"/>
    </w:p>
    <w:p w14:paraId="07B6BF0C" w14:textId="1AFC03E0" w:rsidR="00C63EB3" w:rsidRDefault="00C63EB3" w:rsidP="00C63EB3">
      <w:pPr>
        <w:pStyle w:val="BasicText"/>
      </w:pPr>
      <w:r>
        <w:t xml:space="preserve">Die Glass benutzt Googles hauseigenes Betriebssystem für den mobilen Markt, ‚Android’. Dies ermöglicht es Entwicklern in einer gewohnten Umgebung zu arbeiten. Bei Android handelt es sich um ein frei erhältliches Betriebssystem von Google, welches am 23. September 2008 in der ersten Major Version 1.0 erschien </w:t>
      </w:r>
      <w:r>
        <w:fldChar w:fldCharType="begin" w:fldLock="1"/>
      </w:r>
      <w:r>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fldChar w:fldCharType="separate"/>
      </w:r>
      <w:r w:rsidRPr="003367B9">
        <w:rPr>
          <w:noProof/>
        </w:rPr>
        <w:t>(Morril 2008)</w:t>
      </w:r>
      <w:r>
        <w:fldChar w:fldCharType="end"/>
      </w:r>
      <w:r>
        <w:t xml:space="preserve">; zum Stand dieser Arbeit ist die aktuellste Version die </w:t>
      </w:r>
      <w:commentRangeStart w:id="63"/>
      <w:r>
        <w:t>Major Version 5.0</w:t>
      </w:r>
      <w:r w:rsidR="00B765DC">
        <w:t xml:space="preserve"> </w:t>
      </w:r>
      <w:r w:rsidR="00B765DC">
        <w:fldChar w:fldCharType="begin" w:fldLock="1"/>
      </w:r>
      <w:r w:rsidR="00B765DC">
        <w:instrText>ADDIN CSL_CITATION { "citationItems" : [ { "id" : "ITEM-1", "itemData" : { "URL" : "https://developer.android.com/about/versions/lollipop.html", "accessed" : { "date-parts" : [ [ "2014", "12", "29" ] ] }, "author" : [ { "dropping-particle" : "", "family" : "Google", "given" : "", "non-dropping-particle" : "", "parse-names" : false, "suffix" : "" } ], "container-title" : "Android Developers", "id" : "ITEM-1", "issued" : { "date-parts" : [ [ "2014" ] ] }, "title" : "Android Lollipop", "type" : "webpage" }, "uris" : [ "http://www.mendeley.com/documents/?uuid=348d7517-336d-4604-9b51-fcc5d3a6ffe8" ] } ], "mendeley" : { "formattedCitation" : "(Google 2014c)", "plainTextFormattedCitation" : "(Google 2014c)", "previouslyFormattedCitation" : "(Google 2014c)" }, "properties" : { "noteIndex" : 0 }, "schema" : "https://github.com/citation-style-language/schema/raw/master/csl-citation.json" }</w:instrText>
      </w:r>
      <w:r w:rsidR="00B765DC">
        <w:fldChar w:fldCharType="separate"/>
      </w:r>
      <w:r w:rsidR="00B765DC" w:rsidRPr="00B765DC">
        <w:rPr>
          <w:noProof/>
        </w:rPr>
        <w:t>(Google 2014c)</w:t>
      </w:r>
      <w:r w:rsidR="00B765DC">
        <w:fldChar w:fldCharType="end"/>
      </w:r>
      <w:r>
        <w:t xml:space="preserve">. </w:t>
      </w:r>
      <w:commentRangeEnd w:id="63"/>
      <w:r>
        <w:rPr>
          <w:rStyle w:val="Kommentarzeichen"/>
        </w:rPr>
        <w:commentReference w:id="63"/>
      </w:r>
    </w:p>
    <w:p w14:paraId="08CBE922" w14:textId="77777777" w:rsidR="00C63EB3" w:rsidRDefault="00C63EB3" w:rsidP="00C63EB3">
      <w:pPr>
        <w:pStyle w:val="BasicText"/>
      </w:pPr>
      <w:r>
        <w:t xml:space="preserve">Android basiert in hohem Maß auf der Programmiersprache Java. Diese wird allerdings anders als auf dem Desktop nicht von einer Virtual Machine (VM) von Oracle, sondern von einer Eigenentwicklung von Google ausgeführt, der Dalvik VM. Dalvik wurde mit besonderer Aufmerksamkeit für die mobile Plattform entwickelt und führt automatisch grundlegende Aufgaben wie Speichermanagement und Multithreading für den Nutzer aus. Die Verwendung der Java-Plattform ermöglicht es Entwicklern, auf bekannten Methoden und Bibliotheken zurückzugreifen </w:t>
      </w:r>
      <w:r>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fldChar w:fldCharType="separate"/>
      </w:r>
      <w:r w:rsidRPr="00847EEB">
        <w:rPr>
          <w:noProof/>
        </w:rPr>
        <w:t>(Saha 2008, S. 49)</w:t>
      </w:r>
      <w:r>
        <w:fldChar w:fldCharType="end"/>
      </w:r>
      <w:r>
        <w:t>.</w:t>
      </w:r>
    </w:p>
    <w:p w14:paraId="11BB728E" w14:textId="51EE4BB3" w:rsidR="00C63EB3" w:rsidRDefault="00C63EB3" w:rsidP="00C63EB3">
      <w:pPr>
        <w:pStyle w:val="BasicText"/>
      </w:pPr>
      <w:r>
        <w:t xml:space="preserve">Zum Ansprechen der speziellen Komponenten der AR-Brille hat Google zu dem eine Erweiterung des Android Software Development Kit (SDK), das Glass Development </w:t>
      </w:r>
      <w:r>
        <w:lastRenderedPageBreak/>
        <w:t xml:space="preserve">Kit (GDK), veröffentlicht </w:t>
      </w:r>
      <w:r>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fldChar w:fldCharType="separate"/>
      </w:r>
      <w:r w:rsidRPr="009A03DA">
        <w:rPr>
          <w:noProof/>
        </w:rPr>
        <w:t>(Lins et al. 2014, S. 169)</w:t>
      </w:r>
      <w:r>
        <w:fldChar w:fldCharType="end"/>
      </w:r>
      <w:r>
        <w:t xml:space="preserve">. Zum Zeitpunkt dieser Arbeit lag GDK in der Version XE22.0 vom 14. Oktober 2014 vor </w:t>
      </w:r>
      <w:r>
        <w:fldChar w:fldCharType="begin" w:fldLock="1"/>
      </w:r>
      <w:r w:rsidR="00B765DC">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2014d)", "plainTextFormattedCitation" : "(Google 2014d)", "previouslyFormattedCitation" : "(Google 2014d)" }, "properties" : { "noteIndex" : 0 }, "schema" : "https://github.com/citation-style-language/schema/raw/master/csl-citation.json" }</w:instrText>
      </w:r>
      <w:r>
        <w:fldChar w:fldCharType="separate"/>
      </w:r>
      <w:r w:rsidR="00B765DC" w:rsidRPr="00B765DC">
        <w:rPr>
          <w:noProof/>
        </w:rPr>
        <w:t>(Google 2014d)</w:t>
      </w:r>
      <w:r>
        <w:fldChar w:fldCharType="end"/>
      </w:r>
      <w:r>
        <w:t xml:space="preserve">. </w:t>
      </w:r>
    </w:p>
    <w:p w14:paraId="5F2663B6" w14:textId="1D572757" w:rsidR="00C63EB3" w:rsidRDefault="00C63EB3" w:rsidP="00C63EB3">
      <w:pPr>
        <w:pStyle w:val="BasicText"/>
      </w:pPr>
      <w:r>
        <w:t>GDK übernimmt auf der Glass im Wesentlichen die Verwaltung der Glass-eigenen Komponenten. Zudem werden Methoden zur Verfügung gestellt um ein Erstellen der speziell für die AR Brille entwickelten UI-Elementen, den Cards, zu ermöglichen</w:t>
      </w:r>
      <w:r w:rsidR="00B765DC">
        <w:t xml:space="preserve"> </w:t>
      </w:r>
      <w:r w:rsidR="00B765DC">
        <w:fldChar w:fldCharType="begin" w:fldLock="1"/>
      </w:r>
      <w:r w:rsidR="003303C6">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"173", "uris" : [ "http://www.mendeley.com/documents/?uuid=324ceb36-9939-4dc8-a2eb-bf86cb16364b" ] } ], "mendeley" : { "formattedCitation" : "(Lins et al. 2014, S. 173)", "plainTextFormattedCitation" : "(Lins et al. 2014, S. 173)", "previouslyFormattedCitation" : "(Lins et al. 2014, S. 173)" }, "properties" : { "noteIndex" : 0 }, "schema" : "https://github.com/citation-style-language/schema/raw/master/csl-citation.json" }</w:instrText>
      </w:r>
      <w:r w:rsidR="00B765DC">
        <w:fldChar w:fldCharType="separate"/>
      </w:r>
      <w:r w:rsidR="00B765DC" w:rsidRPr="00B765DC">
        <w:rPr>
          <w:noProof/>
        </w:rPr>
        <w:t>(Lins et al. 2014, S. 173)</w:t>
      </w:r>
      <w:r w:rsidR="00B765DC">
        <w:fldChar w:fldCharType="end"/>
      </w:r>
      <w:r>
        <w:t>.</w:t>
      </w:r>
    </w:p>
    <w:p w14:paraId="5ECC2AD0" w14:textId="77777777" w:rsidR="00C63EB3" w:rsidRDefault="00C63EB3" w:rsidP="00C63EB3">
      <w:pPr>
        <w:pStyle w:val="berschrift1"/>
      </w:pPr>
      <w:bookmarkStart w:id="64" w:name="_Toc281476665"/>
      <w:r w:rsidRPr="003C7E2E">
        <w:lastRenderedPageBreak/>
        <w:t xml:space="preserve">Einblendung von kontextsensitiven Inhalten auf der </w:t>
      </w:r>
      <w:r>
        <w:t xml:space="preserve">Google </w:t>
      </w:r>
      <w:r w:rsidRPr="003C7E2E">
        <w:t>Glass</w:t>
      </w:r>
      <w:bookmarkEnd w:id="64"/>
    </w:p>
    <w:p w14:paraId="59934467" w14:textId="77777777" w:rsidR="00C63EB3" w:rsidRPr="00205993" w:rsidRDefault="00C63EB3" w:rsidP="00C63EB3">
      <w:pPr>
        <w:pStyle w:val="BasicText"/>
      </w:pPr>
      <w:r>
        <w:t>In diesem Kapitel soll in die Idee und Funktionsweise der implementierten Applikation, sowie der genutzten Bibliotheken eingeführt werden.</w:t>
      </w:r>
    </w:p>
    <w:p w14:paraId="01B41144" w14:textId="77777777" w:rsidR="00C63EB3" w:rsidRDefault="00C63EB3" w:rsidP="00C63EB3">
      <w:pPr>
        <w:pStyle w:val="berschrift2"/>
      </w:pPr>
      <w:bookmarkStart w:id="65" w:name="_Toc281476666"/>
      <w:r w:rsidRPr="003C7E2E">
        <w:t>Idee und Funktionsweise der kontextsensitiven Applikation</w:t>
      </w:r>
      <w:bookmarkEnd w:id="65"/>
    </w:p>
    <w:p w14:paraId="74071C1E" w14:textId="77777777" w:rsidR="00C63EB3" w:rsidRDefault="00C63EB3" w:rsidP="00C63EB3">
      <w:pPr>
        <w:pStyle w:val="BasicText"/>
      </w:pPr>
      <w:r>
        <w:rPr>
          <w:noProof/>
        </w:rPr>
        <w:drawing>
          <wp:inline distT="0" distB="0" distL="0" distR="0" wp14:anchorId="1832393D" wp14:editId="59CAA3F0">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FCE9081" w14:textId="77777777" w:rsidR="00C63EB3" w:rsidRDefault="00C63EB3" w:rsidP="00C63EB3">
      <w:pPr>
        <w:pStyle w:val="Beschriftung"/>
      </w:pPr>
      <w:bookmarkStart w:id="66" w:name="_Toc281476688"/>
      <w:r w:rsidRPr="00C33FAB">
        <w:t xml:space="preserve">Abb. </w:t>
      </w:r>
      <w:fldSimple w:instr=" STYLEREF 1 \s ">
        <w:r>
          <w:rPr>
            <w:noProof/>
          </w:rPr>
          <w:t>4</w:t>
        </w:r>
      </w:fldSimple>
      <w:r w:rsidRPr="00C33FAB">
        <w:t>.</w:t>
      </w:r>
      <w:fldSimple w:instr=" SEQ Abb. \* ARABIC \s 1 ">
        <w:r>
          <w:rPr>
            <w:noProof/>
          </w:rPr>
          <w:t>1</w:t>
        </w:r>
      </w:fldSimple>
      <w:r w:rsidRPr="00FC02FE">
        <w:rPr>
          <w:b w:val="0"/>
        </w:rPr>
        <w:tab/>
      </w:r>
      <w:r>
        <w:rPr>
          <w:b w:val="0"/>
        </w:rPr>
        <w:t>Darstellung der Funktionsweise der kontextsensitiven Applikation</w:t>
      </w:r>
      <w:bookmarkEnd w:id="66"/>
    </w:p>
    <w:p w14:paraId="428A7B1B" w14:textId="77777777" w:rsidR="00C63EB3" w:rsidRDefault="00C63EB3" w:rsidP="00C63EB3">
      <w:pPr>
        <w:pStyle w:val="BasicText"/>
      </w:pPr>
      <w:r>
        <w:t xml:space="preserve">Bringt man die Google Glass als Vertreter eines Geräts der Augmented Reality und Kontextsensitivität zusammen, fällt der hohe Überschneidungsgrad der beiden Themenbereiche auf. Selbst eine kleine, auf der Glass vorinstallierte, Anwendung wie der Kompass erfüllt streng genommen bereits die Anforderungen, um als kontextsensitive Applikation akzeptiert werden zu können. Hier wird anhand der Position des Nutzers über GPS die Himmelsrichtungen ermittelt, es werden also ortsbasierte Informationen angezeigt und somit die Wahrnehmung des Nutzer um in seinem Kontext relevante Informationen ergänzt, was sowohl der in </w:t>
      </w:r>
      <w:r w:rsidRPr="00E43569">
        <w:rPr>
          <w:rStyle w:val="IntensiverVerweis"/>
        </w:rPr>
        <w:t>2.2.1</w:t>
      </w:r>
      <w:r>
        <w:t xml:space="preserve"> angesprochenen Definition eines Location-Based Services, als auch der in </w:t>
      </w:r>
      <w:r w:rsidRPr="00E43569">
        <w:rPr>
          <w:rStyle w:val="IntensiverVerweis"/>
        </w:rPr>
        <w:t>2.1</w:t>
      </w:r>
      <w:r>
        <w:t xml:space="preserve"> genannten eines Kontextsensitiven Systems genügt. </w:t>
      </w:r>
    </w:p>
    <w:p w14:paraId="55A19745" w14:textId="23FD9688" w:rsidR="00C63EB3" w:rsidRDefault="00C63EB3" w:rsidP="00C63EB3">
      <w:pPr>
        <w:pStyle w:val="BasicText"/>
      </w:pPr>
      <w:r>
        <w:t>Auch einige von freien Entwicklern veröffentlichte Anwendungen gehen den Weg der Kontextsensitivität und nutzen die Möglichkeiten der Google Gla</w:t>
      </w:r>
      <w:r w:rsidR="00F77AB1">
        <w:t>s</w:t>
      </w:r>
      <w:r>
        <w:t xml:space="preserve">s, um die über Sensoren ermittelten Außenwelteinflüsse auszuwerten und so dem Nutzer kontextsensitive Informationen </w:t>
      </w:r>
      <w:commentRangeStart w:id="67"/>
      <w:r>
        <w:t>anzubieten</w:t>
      </w:r>
      <w:commentRangeEnd w:id="67"/>
      <w:r>
        <w:rPr>
          <w:rStyle w:val="Kommentarzeichen"/>
        </w:rPr>
        <w:commentReference w:id="67"/>
      </w:r>
      <w:r>
        <w:t>. So sind Applikationen erhältlich</w:t>
      </w:r>
      <w:r w:rsidR="00B765DC">
        <w:t xml:space="preserve"> welche</w:t>
      </w:r>
      <w:commentRangeStart w:id="68"/>
      <w:r>
        <w:t xml:space="preserve"> anhand der Position </w:t>
      </w:r>
      <w:r w:rsidR="00B765DC">
        <w:t xml:space="preserve">und Blickrichtung </w:t>
      </w:r>
      <w:r>
        <w:t>des Nutzers relevante Wikipediaartikel anzeigen.</w:t>
      </w:r>
      <w:commentRangeEnd w:id="68"/>
      <w:r w:rsidR="00975152">
        <w:rPr>
          <w:rStyle w:val="Kommentarzeichen"/>
        </w:rPr>
        <w:commentReference w:id="68"/>
      </w:r>
    </w:p>
    <w:p w14:paraId="33351174" w14:textId="5CA69B6C" w:rsidR="00C63EB3" w:rsidRDefault="00C63EB3" w:rsidP="00C63EB3">
      <w:pPr>
        <w:pStyle w:val="BasicText"/>
      </w:pPr>
      <w:r>
        <w:t xml:space="preserve">Die Idee </w:t>
      </w:r>
      <w:r w:rsidR="00975152">
        <w:t>der für diese</w:t>
      </w:r>
      <w:r>
        <w:t xml:space="preserve"> Arbeit</w:t>
      </w:r>
      <w:r w:rsidR="00975152">
        <w:t xml:space="preserve"> entwickelten Applikation</w:t>
      </w:r>
      <w:r>
        <w:t xml:space="preserve"> entstand direkt aus dem angeschlossenen Forschungsprojekt Glassroom. Durch Nutzung einer AR-Brille, in </w:t>
      </w:r>
      <w:r>
        <w:lastRenderedPageBreak/>
        <w:t>diesem Fall der Google Glass, soll es einem Mitarbeiter im technischen Kundendienst ermöglicht werden, allein durch Interaktion mit der AR-Brille zusätzliche Information zu der vor ihm liegenden Aufgabe und den ihm eventuell bisher unbekannten Komponenten zu erhalten. Durch einfaches Fotografieren mit der Brille soll ermöglicht werden zusätzliche Informationen zu bereits bekannten Objekten anzubieten und diese dem Nutzer über Texteinblendung zur Verfügung zu stellen.</w:t>
      </w:r>
    </w:p>
    <w:p w14:paraId="15EB4B63" w14:textId="17977CDC" w:rsidR="00C63EB3" w:rsidRDefault="00C63EB3" w:rsidP="00C63EB3">
      <w:pPr>
        <w:pStyle w:val="BasicText"/>
      </w:pPr>
      <w:r>
        <w:t>Die Brille schickt dazu das Foto an einen Server, auf dem die Übereinstimmung des Bildes mit allen bereits bekannten Bildern ermittelt wird. Bei Erfolg werden die Informationen zu dem am besten übereinstimmenden Bild an die Google Glass zurückgesendet. Erreicht der Matchingprozess mit keinem der bekannten Bilder eine vorher festgelegte Akzeptanzgrenze, wird der Prozess abgebrochen und dem Nutzer eine entsprechende Fehlermeldung angezeigt.</w:t>
      </w:r>
      <w:r w:rsidR="00E43569">
        <w:t xml:space="preserve"> Die Architektur der Applikation lässt sich in </w:t>
      </w:r>
      <w:r w:rsidR="00E43569" w:rsidRPr="00E43569">
        <w:rPr>
          <w:rStyle w:val="IntensiverVerweis"/>
        </w:rPr>
        <w:t>Abbildung 4.1</w:t>
      </w:r>
      <w:r w:rsidR="00E43569">
        <w:t xml:space="preserve"> nachvollziehen.</w:t>
      </w:r>
    </w:p>
    <w:p w14:paraId="7EB7C9F0" w14:textId="7A43428D" w:rsidR="00C63EB3" w:rsidRDefault="00C63EB3" w:rsidP="00C63EB3">
      <w:pPr>
        <w:pStyle w:val="BasicText"/>
      </w:pPr>
      <w:r>
        <w:t xml:space="preserve">Um diese rechenintensiven und aufwendigen Prozesse von der Glass zu nehmen, wurde jegliche Rechenarbeit auf einen Server in der Cloud ausgelagert. Auf der Glass selber verbleiben nur die den User direkt betreffenden Prozesse wie UI-Darstellung, Fotografieren, Upload des Bildes und Anzeigen der Ergebnisse. </w:t>
      </w:r>
      <w:r w:rsidR="00975152">
        <w:t>Eine</w:t>
      </w:r>
      <w:r>
        <w:t xml:space="preserve"> weitere</w:t>
      </w:r>
      <w:r w:rsidR="00975152">
        <w:t>r</w:t>
      </w:r>
      <w:r>
        <w:t xml:space="preserve"> </w:t>
      </w:r>
      <w:r w:rsidR="00975152">
        <w:t>Grund für die serverseitige Berechnung</w:t>
      </w:r>
      <w:r>
        <w:t xml:space="preserve"> entstand durch die Auslagerung der benötigten Methoden zur SURF Keypointerkennung und Deskriptorextraktion in der angewandten Computer Vision Bibliothek in ein Nonfree-Modul </w:t>
      </w:r>
      <w:r>
        <w:fldChar w:fldCharType="begin" w:fldLock="1"/>
      </w:r>
      <w:r>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fldChar w:fldCharType="separate"/>
      </w:r>
      <w:r w:rsidRPr="00ED2EFC">
        <w:rPr>
          <w:noProof/>
        </w:rPr>
        <w:t>(opencv dev team 2014)</w:t>
      </w:r>
      <w:r>
        <w:fldChar w:fldCharType="end"/>
      </w:r>
      <w:r>
        <w:t>. Diese</w:t>
      </w:r>
      <w:r w:rsidR="00975152">
        <w:t>s</w:t>
      </w:r>
      <w:r>
        <w:t xml:space="preserve"> ist bis heute nur über Umwege in der Android-Version v</w:t>
      </w:r>
      <w:commentRangeStart w:id="69"/>
      <w:r>
        <w:t xml:space="preserve">erfügbar. </w:t>
      </w:r>
      <w:commentRangeEnd w:id="69"/>
      <w:r>
        <w:rPr>
          <w:rStyle w:val="Kommentarzeichen"/>
        </w:rPr>
        <w:commentReference w:id="69"/>
      </w:r>
    </w:p>
    <w:p w14:paraId="6BCAE622" w14:textId="77777777" w:rsidR="00C63EB3" w:rsidRDefault="00C63EB3" w:rsidP="00C63EB3">
      <w:pPr>
        <w:pStyle w:val="BasicText"/>
      </w:pPr>
      <w:r>
        <w:t>Der implementierte Matchingprozess erfolgt dabei in 4 Schritten:</w:t>
      </w:r>
    </w:p>
    <w:p w14:paraId="61EBA08F" w14:textId="77777777" w:rsidR="00C63EB3" w:rsidRDefault="00C63EB3" w:rsidP="00C63EB3">
      <w:pPr>
        <w:pStyle w:val="BasicText"/>
        <w:numPr>
          <w:ilvl w:val="0"/>
          <w:numId w:val="15"/>
        </w:numPr>
      </w:pPr>
      <w:r>
        <w:t>Keypointerkennung im hochgeladenen Bild</w:t>
      </w:r>
    </w:p>
    <w:p w14:paraId="277B71AE" w14:textId="5284AA1C" w:rsidR="00C63EB3" w:rsidRDefault="00C63EB3" w:rsidP="00C63EB3">
      <w:pPr>
        <w:pStyle w:val="BasicText"/>
        <w:numPr>
          <w:ilvl w:val="0"/>
          <w:numId w:val="15"/>
        </w:numPr>
      </w:pPr>
      <w:r>
        <w:t>Extraktion der Deskriptoren</w:t>
      </w:r>
      <w:ins w:id="70" w:author="Jannik Hoffjann" w:date="2014-12-20T17:20:00Z">
        <w:r w:rsidR="00EC0734">
          <w:t>,</w:t>
        </w:r>
      </w:ins>
      <w:r>
        <w:t xml:space="preserve"> die das Bild beschreiben</w:t>
      </w:r>
    </w:p>
    <w:p w14:paraId="45C4F0FC" w14:textId="77777777" w:rsidR="00C63EB3" w:rsidRDefault="00C63EB3" w:rsidP="00C63EB3">
      <w:pPr>
        <w:pStyle w:val="BasicText"/>
        <w:numPr>
          <w:ilvl w:val="0"/>
          <w:numId w:val="15"/>
        </w:numPr>
      </w:pPr>
      <w:r>
        <w:t>Matching der Deskriptoren gegen bereits ermittelte, abgespeicherte Deskriptoren</w:t>
      </w:r>
    </w:p>
    <w:p w14:paraId="2F5DC60B" w14:textId="77777777" w:rsidR="00C63EB3" w:rsidRDefault="00C63EB3" w:rsidP="00C63EB3">
      <w:pPr>
        <w:pStyle w:val="BasicText"/>
        <w:numPr>
          <w:ilvl w:val="0"/>
          <w:numId w:val="15"/>
        </w:numPr>
      </w:pPr>
      <w:r>
        <w:t>Auswahl des besten Ergebnisses und Rückgabe des Ergebnisses an die Glass</w:t>
      </w:r>
    </w:p>
    <w:p w14:paraId="3B836D50" w14:textId="77777777" w:rsidR="00C63EB3" w:rsidRDefault="00C63EB3" w:rsidP="00C63EB3">
      <w:pPr>
        <w:pStyle w:val="BasicText"/>
      </w:pPr>
      <w:r>
        <w:t>Diese Vorgehensweise hat besonders im Bereich der Skalierbarkeit enorme Vorteile. Zudem verschwindet durch die serverseitige Pflege der Vergleichsdaten, sowie das Problem der inkonsistenten und redundanten Datenhaltung. Es erleichtert aber auch den nachträglichen Austausch der AR-Brille oder sogar die Integration eines weiteren mobilen Gerätes, da der Server über eine einfache REST-API (</w:t>
      </w:r>
      <w:r w:rsidRPr="00F82036">
        <w:t>Representational</w:t>
      </w:r>
      <w:r>
        <w:t xml:space="preserve"> State Transfer - Application Programming Interface) verfügt. </w:t>
      </w:r>
    </w:p>
    <w:p w14:paraId="3C055D52" w14:textId="77777777" w:rsidR="00C63EB3" w:rsidRDefault="00C63EB3" w:rsidP="00C63EB3">
      <w:pPr>
        <w:pStyle w:val="BasicText"/>
      </w:pPr>
      <w:r>
        <w:lastRenderedPageBreak/>
        <w:t xml:space="preserve">Bei REST handelt es sich um ein Programmierparadigma, welches durch Standardisierung der Client-Server-Kommunikation einen vereinheitlichen Zugang zu Webressourcen ermöglicht </w:t>
      </w:r>
      <w:r>
        <w:fldChar w:fldCharType="begin" w:fldLock="1"/>
      </w:r>
      <w:r>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fldChar w:fldCharType="separate"/>
      </w:r>
      <w:r w:rsidRPr="0024195D">
        <w:rPr>
          <w:noProof/>
        </w:rPr>
        <w:t>(Fielding 2000, S. 86)</w:t>
      </w:r>
      <w:r>
        <w:fldChar w:fldCharType="end"/>
      </w:r>
      <w:r>
        <w:t>.</w:t>
      </w:r>
    </w:p>
    <w:p w14:paraId="34D9E2AA" w14:textId="53C7C171" w:rsidR="00C63EB3" w:rsidRPr="00F457DA" w:rsidRDefault="00C63EB3" w:rsidP="00C63EB3">
      <w:pPr>
        <w:pStyle w:val="BasicText"/>
      </w:pPr>
      <w:r>
        <w:t>Um dem Nutzer neben einer reinen Erkennung eines Objektes auch weitergehende kontextsensitive Informationen anzubieten, wurde zudem eine Logik zur Abfrage von Informationen zu dem dargestellten Objekt aus der freien Internet-Enzyklopädie Wikipedia eingebaut. Diese greift beim Hinzufügen eines neuen Objektes automatisch ein und ermittelt den ersten Absatz zu einem mitangegeben</w:t>
      </w:r>
      <w:r w:rsidR="00A915F7">
        <w:t>en</w:t>
      </w:r>
      <w:r>
        <w:t xml:space="preserve"> Schlüsselwort.</w:t>
      </w:r>
    </w:p>
    <w:p w14:paraId="25D95F5D" w14:textId="77777777" w:rsidR="00C63EB3" w:rsidRDefault="00C63EB3" w:rsidP="00C63EB3">
      <w:pPr>
        <w:pStyle w:val="berschrift2"/>
      </w:pPr>
      <w:bookmarkStart w:id="71" w:name="_Toc281476667"/>
      <w:r w:rsidRPr="003C7E2E">
        <w:t>Vorstellung von OpenCV und der verwendeten Algorithmen</w:t>
      </w:r>
      <w:bookmarkEnd w:id="71"/>
    </w:p>
    <w:p w14:paraId="1F2C30D4" w14:textId="77777777" w:rsidR="00C63EB3" w:rsidRPr="00205993" w:rsidRDefault="00C63EB3" w:rsidP="00C63EB3">
      <w:pPr>
        <w:pStyle w:val="BasicText"/>
      </w:pPr>
      <w:r>
        <w:t>Im Folgenden werden die für die Bilderkennung essenzielle Bibliothek OpenCV und die dahinterstehenden genutzten Algorithmen vorgestellt und beispielhaft erläutert.</w:t>
      </w:r>
    </w:p>
    <w:p w14:paraId="7D59F7C6" w14:textId="77777777" w:rsidR="00C63EB3" w:rsidRDefault="00C63EB3" w:rsidP="00C63EB3">
      <w:pPr>
        <w:pStyle w:val="berschrift3"/>
      </w:pPr>
      <w:bookmarkStart w:id="72" w:name="_Toc281476668"/>
      <w:r>
        <w:t>OpenCV und JavaCPP</w:t>
      </w:r>
      <w:bookmarkEnd w:id="72"/>
    </w:p>
    <w:p w14:paraId="7F83610F" w14:textId="77777777" w:rsidR="00C63EB3" w:rsidRDefault="00C63EB3" w:rsidP="00C63EB3">
      <w:pPr>
        <w:pStyle w:val="BasicText"/>
      </w:pPr>
      <w:r>
        <w:t>Zur Implementation der Kernlogik der Applikation wurde OpenCV beziehungsweise der Wrapper JavaCV von Bytedeco genutzt. Bei OpenCV (</w:t>
      </w:r>
      <w:r w:rsidRPr="008C3773">
        <w:t>http://opencv.org</w:t>
      </w:r>
      <w:r>
        <w:t xml:space="preserve">) handelt es sich um eine in C++ und C implementierte, frei erhältliche Bibliothek, die gängige Methoden der Computer Vision in sich vereint und so Forschern und interessierten Nutzern einen Einstieg bietet. OpenCV wird aktiv für C++, Java, Python, Ruby, Matlab und einigen weiteren Programmiersprachen entwickelt </w:t>
      </w:r>
      <w:r>
        <w:fldChar w:fldCharType="begin" w:fldLock="1"/>
      </w:r>
      <w:r>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fldChar w:fldCharType="separate"/>
      </w:r>
      <w:r w:rsidRPr="00F76AA6">
        <w:rPr>
          <w:noProof/>
        </w:rPr>
        <w:t>(Bradski und Kaehler 2008)</w:t>
      </w:r>
      <w:r>
        <w:fldChar w:fldCharType="end"/>
      </w:r>
      <w:r>
        <w:t xml:space="preserve">. Auch für Android findet man Implementationen. Die Umsetzungen für die verschiedenen Programmiersprachen sind allerdings verschieden weit entwickelt und so kann es vorkommen, dass wichtige Grundfunktionen in der genutzten Sprache noch gar nicht zur Verfügung stehen und aus diesem Grund auf die Kernimplementierung in C++ zurückgegriffen werden muss. </w:t>
      </w:r>
    </w:p>
    <w:p w14:paraId="6E2F7FA5" w14:textId="77777777" w:rsidR="00C63EB3" w:rsidRDefault="00C63EB3" w:rsidP="00C63EB3">
      <w:pPr>
        <w:pStyle w:val="BasicText"/>
      </w:pPr>
      <w:r>
        <w:t>Um solche Probleme zu umgehen, wurde für die Implementierung des hier vorgestellten Prototypen auf JavaCPP (</w:t>
      </w:r>
      <w:hyperlink r:id="rId16" w:history="1">
        <w:r w:rsidRPr="00D86396">
          <w:rPr>
            <w:rStyle w:val="Link"/>
          </w:rPr>
          <w:t>https://github.com/bytedeco/javacpp</w:t>
        </w:r>
      </w:hyperlink>
      <w:r>
        <w:t>) zurückgegriffen. Dabei handelt es sich um Interfaces zu gängigen C++ Bibliotheken, die unter anderem auch eine Umsetzung von OpenCV für Java beinhalten. Umgesetzt wurden diese von Bytedeco, einer Gemeinschaft von Entwicklern, die sich dem Ziel verschrieben haben, C++ Bibliotheken in Java zugänglich zu machen. Durch Nutzung dieser konnte ein gut konfigurierbarer Zugang zu OpenCV geschaffen werden. Zur Implementierung dieser Arbeit wurde OpenCV in der Version 2.4.9 und JavaCPP in der Version 0.9 genutzt.</w:t>
      </w:r>
    </w:p>
    <w:p w14:paraId="2F40DF3E" w14:textId="77777777" w:rsidR="00C63EB3" w:rsidRDefault="00C63EB3" w:rsidP="00C63EB3">
      <w:pPr>
        <w:pStyle w:val="berschrift3"/>
      </w:pPr>
      <w:bookmarkStart w:id="73" w:name="_Ref280799146"/>
      <w:bookmarkStart w:id="74" w:name="_Toc281476669"/>
      <w:r w:rsidRPr="003C7E2E">
        <w:lastRenderedPageBreak/>
        <w:t>SURF</w:t>
      </w:r>
      <w:r>
        <w:t xml:space="preserve"> und Fast Approximate Nearest Neighbor Matching</w:t>
      </w:r>
      <w:bookmarkEnd w:id="73"/>
      <w:bookmarkEnd w:id="74"/>
    </w:p>
    <w:p w14:paraId="66C12291" w14:textId="77777777" w:rsidR="00C63EB3" w:rsidRDefault="00C63EB3" w:rsidP="00C63EB3">
      <w:pPr>
        <w:pStyle w:val="BasicText"/>
      </w:pPr>
      <w:r>
        <w:t xml:space="preserve">Zur Erkennung und Abgleich der auf dem Server hinterlegten Bilder und der von der Google Glass fotografierten Objekte wurden Speeded-Up Robust Features (SURF) und Fast Approximate Nearest Neighbor Matching genutzt. </w:t>
      </w:r>
    </w:p>
    <w:p w14:paraId="1A57F4BD" w14:textId="77777777" w:rsidR="00C63EB3" w:rsidRDefault="00C63EB3" w:rsidP="00C63EB3">
      <w:pPr>
        <w:pStyle w:val="BasicText"/>
      </w:pPr>
      <w:r>
        <w:rPr>
          <w:noProof/>
        </w:rPr>
        <w:drawing>
          <wp:inline distT="0" distB="0" distL="0" distR="0" wp14:anchorId="4E0012AA" wp14:editId="73D8F3D9">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3B54A4E4" w14:textId="77777777" w:rsidR="00C63EB3" w:rsidRDefault="00C63EB3" w:rsidP="00C63EB3">
      <w:pPr>
        <w:pStyle w:val="Beschriftung"/>
        <w:rPr>
          <w:b w:val="0"/>
        </w:rPr>
      </w:pPr>
      <w:bookmarkStart w:id="75" w:name="_Toc281476689"/>
      <w:r w:rsidRPr="00C33FAB">
        <w:t xml:space="preserve">Abb. </w:t>
      </w:r>
      <w:fldSimple w:instr=" STYLEREF 1 \s ">
        <w:r>
          <w:rPr>
            <w:noProof/>
          </w:rPr>
          <w:t>4</w:t>
        </w:r>
      </w:fldSimple>
      <w:r w:rsidRPr="00C33FAB">
        <w:t>.</w:t>
      </w:r>
      <w:fldSimple w:instr=" SEQ Abb. \* ARABIC \s 1 ">
        <w:r>
          <w:rPr>
            <w:noProof/>
          </w:rPr>
          <w:t>2</w:t>
        </w:r>
      </w:fldSimple>
      <w:r w:rsidRPr="00FC02FE">
        <w:rPr>
          <w:b w:val="0"/>
        </w:rPr>
        <w:tab/>
      </w:r>
      <w:r>
        <w:rPr>
          <w:b w:val="0"/>
        </w:rPr>
        <w:t>SURF-Keypointerkennung auf einem Logo</w:t>
      </w:r>
      <w:bookmarkEnd w:id="75"/>
    </w:p>
    <w:p w14:paraId="39469B71" w14:textId="0A3EF46E" w:rsidR="00EC0734" w:rsidRDefault="00EC0734" w:rsidP="00C63EB3">
      <w:pPr>
        <w:pStyle w:val="BasicText"/>
        <w:rPr>
          <w:ins w:id="76" w:author="Jannik Hoffjann" w:date="2014-12-20T17:23:00Z"/>
        </w:rPr>
      </w:pPr>
      <w:r>
        <w:t>Bei SURF handelt es sich um einen Keypointerkennungs- und Beschreibungsalgorithmus</w:t>
      </w:r>
      <w:ins w:id="77" w:author="Jannik Hoffjann" w:date="2014-12-21T15:28:00Z">
        <w:r w:rsidR="00E03008">
          <w:t xml:space="preserve"> und wird als ein als Algorithmus zur Blob Erkennung gezählt</w:t>
        </w:r>
      </w:ins>
      <w:ins w:id="78" w:author="Jannik Hoffjann" w:date="2014-12-21T15:29:00Z">
        <w:r w:rsidR="00E03008">
          <w:t xml:space="preserve"> </w:t>
        </w:r>
        <w:r w:rsidR="00E03008">
          <w:fldChar w:fldCharType="begin" w:fldLock="1"/>
        </w:r>
      </w:ins>
      <w:r w:rsidR="00D52310">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"8", "uris" : [ "http://www.mendeley.com/documents/?uuid=f72dd077-0aa0-4c02-9f17-d7f1b813ebc8" ] } ], "mendeley" : { "formattedCitation" : "(Bay et al. 2008, S. 8)", "plainTextFormattedCitation" : "(Bay et al. 2008, S. 8)", "previouslyFormattedCitation" : "(Bay et al. 2008, S. 8)" }, "properties" : { "noteIndex" : 0 }, "schema" : "https://github.com/citation-style-language/schema/raw/master/csl-citation.json" }</w:instrText>
      </w:r>
      <w:r w:rsidR="00E03008">
        <w:fldChar w:fldCharType="separate"/>
      </w:r>
      <w:r w:rsidR="00E03008" w:rsidRPr="00E03008">
        <w:rPr>
          <w:noProof/>
        </w:rPr>
        <w:t>(Bay et al. 2008, S. 8)</w:t>
      </w:r>
      <w:ins w:id="79" w:author="Jannik Hoffjann" w:date="2014-12-21T15:29:00Z">
        <w:r w:rsidR="00E03008">
          <w:fldChar w:fldCharType="end"/>
        </w:r>
      </w:ins>
      <w:ins w:id="80" w:author="Jannik Hoffjann" w:date="2014-12-21T15:28:00Z">
        <w:r w:rsidR="00E03008">
          <w:t>.</w:t>
        </w:r>
      </w:ins>
      <w:r>
        <w:t xml:space="preserve"> </w:t>
      </w:r>
      <w:ins w:id="81" w:author="Jannik Hoffjann" w:date="2014-12-21T15:28:00Z">
        <w:r w:rsidR="00E03008">
          <w:t>Dieser ist in der Lage</w:t>
        </w:r>
      </w:ins>
      <w:r>
        <w:t xml:space="preserve">, trotz Skalierung und Drehung Bilder und Objekte wiederzuerkennen. Der Algorithmus wurde von Bay et al. </w:t>
      </w:r>
      <w:r>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fldChar w:fldCharType="separate"/>
      </w:r>
      <w:r w:rsidRPr="001169A5">
        <w:rPr>
          <w:noProof/>
        </w:rPr>
        <w:t>( 2008, S. 1)</w:t>
      </w:r>
      <w:r>
        <w:fldChar w:fldCharType="end"/>
      </w:r>
      <w:r>
        <w:t xml:space="preserve">  vorgestellt und gilt seitdem als fehlerunanfälligster und effizientester Algorithmus zur Keypointerkennung und –beschreibung </w:t>
      </w:r>
      <w:r>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fldChar w:fldCharType="separate"/>
      </w:r>
      <w:r w:rsidRPr="003B4C3C">
        <w:rPr>
          <w:noProof/>
        </w:rPr>
        <w:t>(Sidla et al. 2011, S. 7–8)</w:t>
      </w:r>
      <w:r>
        <w:fldChar w:fldCharType="end"/>
      </w:r>
      <w:r>
        <w:t xml:space="preserve">. Zwar gibt es mit Binary Robust Invariant Scalable Keypoints (BRISK) </w:t>
      </w:r>
      <w:r>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fldChar w:fldCharType="separate"/>
      </w:r>
      <w:r w:rsidRPr="003B4C3C">
        <w:rPr>
          <w:noProof/>
        </w:rPr>
        <w:t>(Leutenegger et al. 2011, S. 1)</w:t>
      </w:r>
      <w:r>
        <w:fldChar w:fldCharType="end"/>
      </w:r>
      <w:r>
        <w:t xml:space="preserve"> und Fast Retina Keypoints (FREAK) </w:t>
      </w:r>
      <w:r>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fldChar w:fldCharType="separate"/>
      </w:r>
      <w:r w:rsidRPr="00B838FD">
        <w:rPr>
          <w:noProof/>
        </w:rPr>
        <w:t>(Alahi et al. 2012, S. 1)</w:t>
      </w:r>
      <w:r>
        <w:fldChar w:fldCharType="end"/>
      </w:r>
      <w:r>
        <w:t xml:space="preserve"> modernere Algortihmen, welche bei einer ihnen angepassten Anwendung deutlich effizienter sind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fldChar w:fldCharType="separate"/>
      </w:r>
      <w:r w:rsidRPr="00B838FD">
        <w:rPr>
          <w:noProof/>
        </w:rPr>
        <w:t>(Schaeffer 2013, S. 5)</w:t>
      </w:r>
      <w:r>
        <w:fldChar w:fldCharType="end"/>
      </w:r>
      <w:r>
        <w:t>, doch bei einigen eigenen Testläufen stellte sich die Kombination aus SURF als Keypointerkenner und –beschreiber als am zuverlässigsten heraus.</w:t>
      </w:r>
    </w:p>
    <w:p w14:paraId="64C60502" w14:textId="77777777" w:rsidR="00C63EB3" w:rsidRDefault="00C63EB3" w:rsidP="00C63EB3">
      <w:pPr>
        <w:pStyle w:val="BasicText"/>
      </w:pPr>
      <w:r>
        <w:t xml:space="preserve">Die Umsetzung von SURF ist eine Weiterentwicklung des von Lowe </w:t>
      </w:r>
      <w:r>
        <w:fldChar w:fldCharType="begin" w:fldLock="1"/>
      </w:r>
      <w:r>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fldChar w:fldCharType="separate"/>
      </w:r>
      <w:r w:rsidRPr="0003714E">
        <w:rPr>
          <w:noProof/>
        </w:rPr>
        <w:t>( 1999,   2004)</w:t>
      </w:r>
      <w:r>
        <w:fldChar w:fldCharType="end"/>
      </w:r>
      <w:r>
        <w:t xml:space="preserve"> entwickelten Scale Invariant Feature Transform (SIFT) </w:t>
      </w:r>
      <w:r>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fldChar w:fldCharType="separate"/>
      </w:r>
      <w:r w:rsidRPr="001169A5">
        <w:rPr>
          <w:noProof/>
        </w:rPr>
        <w:t>(Bay et al. 2008, S. 3)</w:t>
      </w:r>
      <w:r>
        <w:fldChar w:fldCharType="end"/>
      </w:r>
      <w:r>
        <w:t xml:space="preserve">. Bei beiden ist hier hervorzuheben, dass sie zum korrekten Arbeiten Bilder in Graustufen </w:t>
      </w:r>
      <w:commentRangeStart w:id="82"/>
      <w:r>
        <w:t xml:space="preserve">benötigen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"2", "uris" : [ "http://www.mendeley.com/documents/?uuid=89e6a8bd-c1bc-46e4-adc2-61968fdca08b" ] } ], "mendeley" : { "formattedCitation" : "(Schaeffer 2013, S. 2)", "plainTextFormattedCitation" : "(Schaeffer 2013, S. 2)", "previouslyFormattedCitation" : "(Schaeffer 2013, S. 2)" }, "properties" : { "noteIndex" : 0 }, "schema" : "https://github.com/citation-style-language/schema/raw/master/csl-citation.json" }</w:instrText>
      </w:r>
      <w:r>
        <w:fldChar w:fldCharType="separate"/>
      </w:r>
      <w:r w:rsidRPr="00952FF4">
        <w:rPr>
          <w:noProof/>
        </w:rPr>
        <w:t>(Schaeffer 2013, S. 2)</w:t>
      </w:r>
      <w:r>
        <w:fldChar w:fldCharType="end"/>
      </w:r>
      <w:r>
        <w:t xml:space="preserve">. </w:t>
      </w:r>
      <w:commentRangeEnd w:id="82"/>
      <w:r>
        <w:rPr>
          <w:rStyle w:val="Kommentarzeichen"/>
        </w:rPr>
        <w:commentReference w:id="82"/>
      </w:r>
      <w:r>
        <w:t xml:space="preserve">Anders als SIFT, welches eine Bildpyramide baut, um diese dann mit Gaussfilter mit ansteigendem Sigmawert zu bearbeiten und so aus der Differenz der einzelnen Ebenen relevante Bildpunkte zu erkennen, nutzt SURF einen </w:t>
      </w:r>
      <w:r>
        <w:lastRenderedPageBreak/>
        <w:t xml:space="preserve">Stack, in dem verschiedene Skalierungen des Bildes vorliegen. Diese werden mit Mittelwertfiltern bearbeitet. Aufgrund der Verwendung von Integralbildern kann eine Berechnung in konstanter Zeit geschehen, was SURF eine höhere Effizienz gegenüber SIFT bringt </w:t>
      </w:r>
      <w:r>
        <w:fldChar w:fldCharType="begin" w:fldLock="1"/>
      </w:r>
      <w:r>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fldChar w:fldCharType="separate"/>
      </w:r>
      <w:r w:rsidRPr="00514870">
        <w:rPr>
          <w:noProof/>
        </w:rPr>
        <w:t>(Juan und Gwun 2009)</w:t>
      </w:r>
      <w:r>
        <w:fldChar w:fldCharType="end"/>
      </w:r>
      <w:r>
        <w:t xml:space="preserve">.  </w:t>
      </w:r>
    </w:p>
    <w:p w14:paraId="1BBAF818" w14:textId="77777777" w:rsidR="00C63EB3" w:rsidRDefault="00C63EB3" w:rsidP="00C63EB3">
      <w:pPr>
        <w:pStyle w:val="BasicText"/>
      </w:pPr>
      <w:r>
        <w:rPr>
          <w:noProof/>
        </w:rPr>
        <w:drawing>
          <wp:inline distT="0" distB="0" distL="0" distR="0" wp14:anchorId="650FC1D8" wp14:editId="288C589B">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6ECC6671" w14:textId="77777777" w:rsidR="00C63EB3" w:rsidRDefault="00C63EB3" w:rsidP="00C63EB3">
      <w:pPr>
        <w:pStyle w:val="Beschriftung"/>
        <w:rPr>
          <w:b w:val="0"/>
        </w:rPr>
      </w:pPr>
      <w:bookmarkStart w:id="83" w:name="_Toc281476690"/>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Pr>
          <w:b w:val="0"/>
        </w:rPr>
        <w:t>SURF-Keypointerkennung auf einem Foto</w:t>
      </w:r>
      <w:bookmarkEnd w:id="83"/>
    </w:p>
    <w:p w14:paraId="54A26243" w14:textId="28D7F170" w:rsidR="000719AF" w:rsidRDefault="00C63EB3" w:rsidP="00C63EB3">
      <w:pPr>
        <w:pStyle w:val="BasicText"/>
      </w:pPr>
      <w:r>
        <w:t>Nach Erkennung und Berechnung der einzelnen Bildpunkte</w:t>
      </w:r>
      <w:r w:rsidR="006B132F">
        <w:t xml:space="preserve">, wie in </w:t>
      </w:r>
      <w:r w:rsidR="006B132F" w:rsidRPr="006B132F">
        <w:rPr>
          <w:rStyle w:val="IntensiverVerweis"/>
        </w:rPr>
        <w:t>Abb 4.3</w:t>
      </w:r>
      <w:r w:rsidR="006B132F">
        <w:t xml:space="preserve"> und </w:t>
      </w:r>
      <w:r w:rsidR="006B132F" w:rsidRPr="006B132F">
        <w:rPr>
          <w:rStyle w:val="IntensiverVerweis"/>
        </w:rPr>
        <w:t>4.2</w:t>
      </w:r>
      <w:r w:rsidR="006B132F">
        <w:t xml:space="preserve"> zu sehen</w:t>
      </w:r>
      <w:r>
        <w:t xml:space="preserve"> wird anhand dieser von SURF das Bild in Quadrate aufgeteilt und für diese dann jeweils die Ausrichtung bestimmt </w:t>
      </w:r>
      <w:r>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fldChar w:fldCharType="separate"/>
      </w:r>
      <w:r w:rsidRPr="001169A5">
        <w:rPr>
          <w:noProof/>
        </w:rPr>
        <w:t>(Bay et al. 2008, S. 7)</w:t>
      </w:r>
      <w:r>
        <w:fldChar w:fldCharType="end"/>
      </w:r>
      <w:r>
        <w:t xml:space="preserve">. Dieser Schritt wird im Folgenden als Beschreibung des Bildes genutzt und anhand dieser kann eine Wiedererkennung des dargestellten Objekts geschehen. </w:t>
      </w:r>
    </w:p>
    <w:p w14:paraId="3282DFF5" w14:textId="74A08478" w:rsidR="00C63EB3" w:rsidRDefault="000719AF" w:rsidP="00C63EB3">
      <w:pPr>
        <w:pStyle w:val="BasicText"/>
      </w:pPr>
      <w:r>
        <w:rPr>
          <w:noProof/>
        </w:rPr>
        <w:drawing>
          <wp:inline distT="0" distB="0" distL="0" distR="0" wp14:anchorId="4794CE4F" wp14:editId="7D9CA3B6">
            <wp:extent cx="5394960" cy="3007360"/>
            <wp:effectExtent l="0" t="0" r="0" b="0"/>
            <wp:docPr id="34" name="Bild 34" descr="HDD:Jannik:Development:Bachelorarbeit:images:match_ohne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match_ohne_filt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3007360"/>
                    </a:xfrm>
                    <a:prstGeom prst="rect">
                      <a:avLst/>
                    </a:prstGeom>
                    <a:noFill/>
                    <a:ln>
                      <a:noFill/>
                    </a:ln>
                  </pic:spPr>
                </pic:pic>
              </a:graphicData>
            </a:graphic>
          </wp:inline>
        </w:drawing>
      </w:r>
    </w:p>
    <w:p w14:paraId="5A9ED479" w14:textId="68E3FB5C" w:rsidR="006B132F" w:rsidRDefault="006B132F" w:rsidP="006B132F">
      <w:pPr>
        <w:pStyle w:val="Beschriftung"/>
        <w:rPr>
          <w:b w:val="0"/>
        </w:rPr>
      </w:pPr>
      <w:bookmarkStart w:id="84" w:name="_Toc281476691"/>
      <w:r w:rsidRPr="00C33FAB">
        <w:t xml:space="preserve">Abb. </w:t>
      </w:r>
      <w:fldSimple w:instr=" STYLEREF 1 \s ">
        <w:r>
          <w:rPr>
            <w:noProof/>
          </w:rPr>
          <w:t>4</w:t>
        </w:r>
      </w:fldSimple>
      <w:r w:rsidRPr="00C33FAB">
        <w:t>.</w:t>
      </w:r>
      <w:fldSimple w:instr=" SEQ Abb. \* ARABIC \s 1 ">
        <w:r>
          <w:rPr>
            <w:noProof/>
          </w:rPr>
          <w:t>4</w:t>
        </w:r>
      </w:fldSimple>
      <w:r w:rsidRPr="00FC02FE">
        <w:rPr>
          <w:b w:val="0"/>
        </w:rPr>
        <w:tab/>
      </w:r>
      <w:r>
        <w:rPr>
          <w:b w:val="0"/>
        </w:rPr>
        <w:t>Neares Neighbor Matching der beiden Bilder</w:t>
      </w:r>
      <w:bookmarkEnd w:id="84"/>
    </w:p>
    <w:p w14:paraId="61D68ADA" w14:textId="7D32FE1D" w:rsidR="00C63EB3" w:rsidRDefault="00C63EB3" w:rsidP="00C63EB3">
      <w:pPr>
        <w:pStyle w:val="BasicText"/>
      </w:pPr>
      <w:r>
        <w:t>Dieser Vorgang geschieht bei einem Fast Approximate Nearest Neighbor Matching für beide Bilder</w:t>
      </w:r>
      <w:r w:rsidR="006B132F">
        <w:t xml:space="preserve"> (siehe </w:t>
      </w:r>
      <w:r w:rsidR="006B132F" w:rsidRPr="006B132F">
        <w:rPr>
          <w:rStyle w:val="IntensiverVerweis"/>
        </w:rPr>
        <w:t>Abb 4.4</w:t>
      </w:r>
      <w:r w:rsidR="006B132F">
        <w:t>)</w:t>
      </w:r>
      <w:r>
        <w:t xml:space="preserve">. Zur Geschwindigkeitssteigerung wird die Suche nach einem Match zweier Punkte in den zu vergleichenden Datensätzen nicht durch lineare Suche, sondern durch Annäherung erreicht. Dies hat zur Folge, dass auch nicht eindeutige „schlechte“ Ergebnisse dabei entstehen </w:t>
      </w:r>
      <w:r>
        <w:fldChar w:fldCharType="begin" w:fldLock="1"/>
      </w:r>
      <w:r>
        <w:instrText>ADDIN CSL_CITATION { "citationItems" : [ { "id" : "ITEM-1", "itemData" : { "author" : [ { "dropping-particle" : "", "family" : "Muja", "given" : "Marius", "non-dropping-particle" : "", "parse-names" : false, "suffix" : "" }, { "dropping-particle" : "", "family" : "Lowe", "given" : "DG", "non-dropping-particle" : "", "parse-names" : false, "suffix" : "" } ], "container-title" : "VISAPP (1)", "id" : "ITEM-1", "issued" : { "date-parts" : [ [ "2009" ] ] }, "title" : "Fast Approximate Nearest Neighbors with Automatic Algorithm Configuration.", "type" : "article-journal" }, "locator" : "1", "uris" : [ "http://www.mendeley.com/documents/?uuid=64c3516b-26ca-46ed-a4a0-8f3ab11343c9" ] } ], "mendeley" : { "formattedCitation" : "(Muja und Lowe 2009, S. 1)", "plainTextFormattedCitation" : "(Muja und Lowe 2009, S. 1)", "previouslyFormattedCitation" : "(Muja und Lowe 2009, S. 1)" }, "properties" : { "noteIndex" : 0 }, "schema" : "https://github.com/citation-style-language/schema/raw/master/csl-citation.json" }</w:instrText>
      </w:r>
      <w:r>
        <w:fldChar w:fldCharType="separate"/>
      </w:r>
      <w:r w:rsidRPr="003644F0">
        <w:rPr>
          <w:noProof/>
        </w:rPr>
        <w:t>(Muja und Lowe 2009, S. 1)</w:t>
      </w:r>
      <w:r>
        <w:fldChar w:fldCharType="end"/>
      </w:r>
      <w:r>
        <w:t xml:space="preserve">. </w:t>
      </w:r>
    </w:p>
    <w:p w14:paraId="7E99A6A8" w14:textId="77777777" w:rsidR="00C63EB3" w:rsidRDefault="00C63EB3" w:rsidP="00C63EB3">
      <w:pPr>
        <w:pStyle w:val="BasicText"/>
        <w:keepNext/>
      </w:pPr>
      <w:r>
        <w:rPr>
          <w:noProof/>
        </w:rPr>
        <w:lastRenderedPageBreak/>
        <w:drawing>
          <wp:inline distT="0" distB="0" distL="0" distR="0" wp14:anchorId="2B3003AF" wp14:editId="6C0A0E17">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1A4A087E" w14:textId="5D0ACF0C" w:rsidR="006B132F" w:rsidRDefault="006B132F" w:rsidP="006B132F">
      <w:pPr>
        <w:pStyle w:val="Beschriftung"/>
        <w:rPr>
          <w:b w:val="0"/>
        </w:rPr>
      </w:pPr>
      <w:bookmarkStart w:id="85" w:name="_Toc281476692"/>
      <w:r w:rsidRPr="00C33FAB">
        <w:t xml:space="preserve">Abb. </w:t>
      </w:r>
      <w:fldSimple w:instr=" STYLEREF 1 \s ">
        <w:r>
          <w:rPr>
            <w:noProof/>
          </w:rPr>
          <w:t>4</w:t>
        </w:r>
      </w:fldSimple>
      <w:r w:rsidRPr="00C33FAB">
        <w:t>.</w:t>
      </w:r>
      <w:fldSimple w:instr=" SEQ Abb. \* ARABIC \s 1 ">
        <w:r>
          <w:rPr>
            <w:noProof/>
          </w:rPr>
          <w:t>5</w:t>
        </w:r>
      </w:fldSimple>
      <w:r w:rsidRPr="00FC02FE">
        <w:rPr>
          <w:b w:val="0"/>
        </w:rPr>
        <w:tab/>
      </w:r>
      <w:r>
        <w:rPr>
          <w:b w:val="0"/>
        </w:rPr>
        <w:t>Filterung des Matchings</w:t>
      </w:r>
      <w:bookmarkEnd w:id="85"/>
    </w:p>
    <w:p w14:paraId="52214690" w14:textId="3830CC3F" w:rsidR="00C63EB3" w:rsidRDefault="00C63EB3" w:rsidP="00C63EB3">
      <w:pPr>
        <w:pStyle w:val="BasicText"/>
      </w:pPr>
      <w:r>
        <w:t>Um den Geschwindigkeitsvorteil des Fast Approximate Nearest Neighbor Matchings, trotz teilweise abweichender Ergebnisse nutzen zu können werden die Ergebnisse des Vorgangs im Nachhinein gefilter</w:t>
      </w:r>
      <w:ins w:id="86" w:author="Jannik Hoffjann" w:date="2014-12-21T15:26:00Z">
        <w:r w:rsidR="00E03008">
          <w:t>t</w:t>
        </w:r>
      </w:ins>
      <w:r w:rsidR="00E43569">
        <w:t xml:space="preserve"> (siehe </w:t>
      </w:r>
      <w:r w:rsidR="00E43569" w:rsidRPr="00E43569">
        <w:rPr>
          <w:rStyle w:val="IntensiverVerweis"/>
        </w:rPr>
        <w:t>Abb. 4.5</w:t>
      </w:r>
      <w:r w:rsidR="00E43569">
        <w:t>)</w:t>
      </w:r>
      <w:r>
        <w:t>.</w:t>
      </w:r>
    </w:p>
    <w:p w14:paraId="619CD5A2" w14:textId="77777777" w:rsidR="00C63EB3" w:rsidRPr="00F07E5A" w:rsidRDefault="00C63EB3" w:rsidP="00C63EB3">
      <w:pPr>
        <w:pStyle w:val="BasicText"/>
      </w:pPr>
      <w:commentRangeStart w:id="87"/>
      <w:r>
        <w:t xml:space="preserve">Dazu wird der Quotient aus der Distanz des besten Matches und der Distanz des zweitbesten Matches gezogen, bei einem Quotient &lt; 0.7 wird ein Match als „gut“ eingestuft und somit als im Quellbild wiedererkannt bezeichnet. Dieser Quotient als hinreichende Bedingung für einen guten Match wurde von Lowe </w:t>
      </w:r>
      <w:r>
        <w:fldChar w:fldCharType="begin" w:fldLock="1"/>
      </w:r>
      <w:r>
        <w:instrText>ADDIN CSL_CITATION { "citationItems" : [ { "id" : "ITEM-1", "itemData" : { "DOI" : "10.1023/B:VISI.0000029664.99615.94", "ISSN" : "0920-5691",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"locator" : "19-20", "suppress-author" : 1, "uris" : [ "http://www.mendeley.com/documents/?uuid=676c3340-3c42-4a77-977c-aca8022db193" ] } ], "mendeley" : { "formattedCitation" : "( 2004, S. 19\u201320)", "plainTextFormattedCitation" : "( 2004, S. 19\u201320)", "previouslyFormattedCitation" : "( 2004, S. 19\u201320)" }, "properties" : { "noteIndex" : 0 }, "schema" : "https://github.com/citation-style-language/schema/raw/master/csl-citation.json" }</w:instrText>
      </w:r>
      <w:r>
        <w:fldChar w:fldCharType="separate"/>
      </w:r>
      <w:r w:rsidRPr="00952FF4">
        <w:rPr>
          <w:noProof/>
        </w:rPr>
        <w:t>( 2004, S. 19–20)</w:t>
      </w:r>
      <w:r>
        <w:fldChar w:fldCharType="end"/>
      </w:r>
      <w:r>
        <w:t xml:space="preserve"> umfangreich erarbeitet. So ist es möglich, Bilder anhand der SURF-Bildpunkte und Deskriptoren zu vergleichen und lediglich über die Anzahl der „guten“ Matches eine Übereinstimmung der beiden festzustellen</w:t>
      </w:r>
      <w:commentRangeEnd w:id="87"/>
      <w:r>
        <w:rPr>
          <w:rStyle w:val="Kommentarzeichen"/>
        </w:rPr>
        <w:commentReference w:id="87"/>
      </w:r>
      <w:r>
        <w:t>.</w:t>
      </w:r>
    </w:p>
    <w:p w14:paraId="58BC8117" w14:textId="77777777" w:rsidR="00C63EB3" w:rsidRPr="00FA7ED3" w:rsidRDefault="00C63EB3" w:rsidP="00C63EB3"/>
    <w:p w14:paraId="52B13602" w14:textId="77777777" w:rsidR="00C63EB3" w:rsidRDefault="00C63EB3" w:rsidP="00C63EB3">
      <w:pPr>
        <w:pStyle w:val="berschrift1"/>
      </w:pPr>
      <w:bookmarkStart w:id="88" w:name="_Toc281476670"/>
      <w:r w:rsidRPr="003C7E2E">
        <w:lastRenderedPageBreak/>
        <w:t>Umsetzung einer kontextsensitiven Applikation mit OpenCV</w:t>
      </w:r>
      <w:bookmarkEnd w:id="88"/>
    </w:p>
    <w:p w14:paraId="7371BEB8" w14:textId="76C43F4F" w:rsidR="00C63EB3" w:rsidRPr="00C65796" w:rsidRDefault="00C63EB3" w:rsidP="00C63EB3">
      <w:pPr>
        <w:pStyle w:val="BasicText"/>
      </w:pPr>
      <w:r>
        <w:t>In diesem Kapitel werden zuerst die verwendeten technischen Komponenten der umgesetzten protypischen Applikation vorgestellt. Im Anschluss wird i</w:t>
      </w:r>
      <w:r w:rsidR="007F418C">
        <w:t>n die Implementation eingeführt</w:t>
      </w:r>
      <w:r>
        <w:t xml:space="preserve"> um diese im Anschluss auszuwerten.</w:t>
      </w:r>
    </w:p>
    <w:p w14:paraId="6DAE8A6F" w14:textId="77777777" w:rsidR="00C63EB3" w:rsidRDefault="00C63EB3" w:rsidP="00C63EB3">
      <w:pPr>
        <w:pStyle w:val="berschrift2"/>
      </w:pPr>
      <w:bookmarkStart w:id="89" w:name="_Toc281476671"/>
      <w:r w:rsidRPr="003C7E2E">
        <w:t xml:space="preserve">Vorstellung der Implementation </w:t>
      </w:r>
      <w:r>
        <w:t>und ihrer Komponenten</w:t>
      </w:r>
      <w:bookmarkStart w:id="90" w:name="_GoBack"/>
      <w:bookmarkEnd w:id="89"/>
      <w:bookmarkEnd w:id="90"/>
    </w:p>
    <w:p w14:paraId="5C01AC40" w14:textId="49895F70" w:rsidR="00C63EB3" w:rsidRDefault="00C63EB3" w:rsidP="00C63EB3">
      <w:pPr>
        <w:pStyle w:val="BasicText"/>
      </w:pPr>
      <w:commentRangeStart w:id="91"/>
      <w:r>
        <w:t>Wie bereits erwähnt besteht die Implementierung der hier vorgestellten Applikation aus zwei wesentlichen Teilen: Dem Client auf der Google Glass, welcher die Darstellung des User Interfaces, das Fotografieren des Objektes und den Upload zum Server übernimmt und dem Server, welcher jegliche Aufgaben im Bereich des Matchings, der Verwaltung und der Informationsabfrage übernimmt.</w:t>
      </w:r>
      <w:ins w:id="92" w:author="Jannik Hoffjann" w:date="2014-12-21T15:36:00Z">
        <w:r w:rsidR="00CC4EF2">
          <w:t xml:space="preserve"> Es handelt sich also um eine Applikation</w:t>
        </w:r>
      </w:ins>
      <w:ins w:id="93" w:author="Jannik Hoffjann" w:date="2014-12-21T15:38:00Z">
        <w:r w:rsidR="00CC4EF2">
          <w:t xml:space="preserve"> der Kategorie „Context Server“ (siehe </w:t>
        </w:r>
      </w:ins>
      <w:ins w:id="94" w:author="Jannik Hoffjann" w:date="2014-12-21T15:37:00Z">
        <w:r w:rsidR="00CC4EF2" w:rsidRPr="00E2265D">
          <w:rPr>
            <w:rStyle w:val="IntensiverVerweis"/>
          </w:rPr>
          <w:fldChar w:fldCharType="begin"/>
        </w:r>
        <w:r w:rsidR="00CC4EF2" w:rsidRPr="00E2265D">
          <w:rPr>
            <w:rStyle w:val="IntensiverVerweis"/>
          </w:rPr>
          <w:instrText xml:space="preserve"> REF _Ref280795591 \r </w:instrText>
        </w:r>
      </w:ins>
      <w:r w:rsidR="00CC4EF2" w:rsidRPr="00E2265D">
        <w:rPr>
          <w:rStyle w:val="IntensiverVerweis"/>
        </w:rPr>
        <w:fldChar w:fldCharType="separate"/>
      </w:r>
      <w:ins w:id="95" w:author="Jannik Hoffjann" w:date="2014-12-21T15:37:00Z">
        <w:r w:rsidR="00CC4EF2" w:rsidRPr="00E2265D">
          <w:rPr>
            <w:rStyle w:val="IntensiverVerweis"/>
          </w:rPr>
          <w:t>2.2</w:t>
        </w:r>
        <w:r w:rsidR="00CC4EF2" w:rsidRPr="00E2265D">
          <w:rPr>
            <w:rStyle w:val="IntensiverVerweis"/>
          </w:rPr>
          <w:fldChar w:fldCharType="end"/>
        </w:r>
      </w:ins>
      <w:ins w:id="96" w:author="Jannik Hoffjann" w:date="2014-12-21T15:39:00Z">
        <w:r w:rsidR="00CC4EF2">
          <w:t xml:space="preserve">), welche Sensoren des visuellen Typs (siehe </w:t>
        </w:r>
      </w:ins>
      <w:ins w:id="97" w:author="Jannik Hoffjann" w:date="2014-12-21T15:40:00Z">
        <w:r w:rsidR="00CC4EF2" w:rsidRPr="00E2265D">
          <w:rPr>
            <w:rStyle w:val="IntensiverVerweis"/>
          </w:rPr>
          <w:fldChar w:fldCharType="begin"/>
        </w:r>
        <w:r w:rsidR="00CC4EF2" w:rsidRPr="00E2265D">
          <w:rPr>
            <w:rStyle w:val="IntensiverVerweis"/>
          </w:rPr>
          <w:instrText xml:space="preserve"> REF _Ref280794651 </w:instrText>
        </w:r>
      </w:ins>
      <w:r w:rsidR="00CC4EF2" w:rsidRPr="00E2265D">
        <w:rPr>
          <w:rStyle w:val="IntensiverVerweis"/>
        </w:rPr>
        <w:fldChar w:fldCharType="separate"/>
      </w:r>
      <w:ins w:id="98" w:author="Jannik Hoffjann" w:date="2014-12-21T15:40:00Z">
        <w:r w:rsidR="00CC4EF2" w:rsidRPr="00E2265D">
          <w:rPr>
            <w:rStyle w:val="IntensiverVerweis"/>
          </w:rPr>
          <w:t>Tabelle 2.1</w:t>
        </w:r>
        <w:r w:rsidR="00CC4EF2" w:rsidRPr="00E2265D">
          <w:rPr>
            <w:rStyle w:val="IntensiverVerweis"/>
          </w:rPr>
          <w:fldChar w:fldCharType="end"/>
        </w:r>
        <w:r w:rsidR="00CC4EF2">
          <w:t>)</w:t>
        </w:r>
      </w:ins>
      <w:ins w:id="99" w:author="Jannik Hoffjann" w:date="2014-12-21T15:39:00Z">
        <w:r w:rsidR="00CC4EF2">
          <w:t xml:space="preserve"> nutzt. </w:t>
        </w:r>
      </w:ins>
      <w:r>
        <w:t xml:space="preserve">Der Übersicht halber sind die wichtigsten genutzten technischen Komponenten in der </w:t>
      </w:r>
      <w:r w:rsidRPr="008C65C7">
        <w:rPr>
          <w:rStyle w:val="IntensiverVerweis"/>
        </w:rPr>
        <w:t>Tabelle 5.1</w:t>
      </w:r>
      <w:r>
        <w:t xml:space="preserve"> zu finden</w:t>
      </w:r>
      <w:commentRangeEnd w:id="91"/>
      <w:r w:rsidR="00542314">
        <w:rPr>
          <w:rStyle w:val="Kommentarzeichen"/>
        </w:rPr>
        <w:commentReference w:id="91"/>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701"/>
        <w:gridCol w:w="3458"/>
      </w:tblGrid>
      <w:tr w:rsidR="00C63EB3" w:rsidRPr="00FC02FE" w14:paraId="174833AC" w14:textId="77777777" w:rsidTr="00EC0734">
        <w:trPr>
          <w:trHeight w:val="247"/>
          <w:jc w:val="center"/>
        </w:trPr>
        <w:tc>
          <w:tcPr>
            <w:tcW w:w="1900" w:type="dxa"/>
            <w:tcBorders>
              <w:top w:val="single" w:sz="12" w:space="0" w:color="auto"/>
              <w:left w:val="nil"/>
              <w:bottom w:val="single" w:sz="4" w:space="0" w:color="auto"/>
              <w:right w:val="nil"/>
            </w:tcBorders>
          </w:tcPr>
          <w:p w14:paraId="4739EAB1" w14:textId="77777777" w:rsidR="00C63EB3" w:rsidRPr="00F149E7" w:rsidRDefault="00C63EB3" w:rsidP="003116A2">
            <w:pPr>
              <w:pStyle w:val="KeinLeerraum"/>
              <w:rPr>
                <w:rStyle w:val="BasicCharItalic"/>
                <w:lang w:val="en-US"/>
              </w:rPr>
            </w:pPr>
            <w:r>
              <w:rPr>
                <w:rStyle w:val="BasicCharItalic"/>
                <w:lang w:val="en-US"/>
              </w:rPr>
              <w:t>Komponente</w:t>
            </w:r>
          </w:p>
        </w:tc>
        <w:tc>
          <w:tcPr>
            <w:tcW w:w="1559" w:type="dxa"/>
            <w:tcBorders>
              <w:top w:val="single" w:sz="12" w:space="0" w:color="auto"/>
              <w:left w:val="nil"/>
              <w:bottom w:val="single" w:sz="4" w:space="0" w:color="auto"/>
              <w:right w:val="nil"/>
            </w:tcBorders>
            <w:hideMark/>
          </w:tcPr>
          <w:p w14:paraId="13ED612B" w14:textId="77777777" w:rsidR="00C63EB3" w:rsidRPr="00FC02FE" w:rsidRDefault="00C63EB3" w:rsidP="003116A2">
            <w:pPr>
              <w:pStyle w:val="KeinLeerraum"/>
              <w:tabs>
                <w:tab w:val="center" w:pos="2777"/>
              </w:tabs>
              <w:rPr>
                <w:rStyle w:val="BasicCharItalic"/>
              </w:rPr>
            </w:pPr>
            <w:r>
              <w:rPr>
                <w:rStyle w:val="BasicCharItalic"/>
              </w:rPr>
              <w:t>Einsatzbereich</w:t>
            </w:r>
          </w:p>
        </w:tc>
        <w:tc>
          <w:tcPr>
            <w:tcW w:w="1701" w:type="dxa"/>
            <w:tcBorders>
              <w:top w:val="single" w:sz="12" w:space="0" w:color="auto"/>
              <w:left w:val="nil"/>
              <w:bottom w:val="single" w:sz="4" w:space="0" w:color="auto"/>
              <w:right w:val="nil"/>
            </w:tcBorders>
          </w:tcPr>
          <w:p w14:paraId="14B5726F" w14:textId="77777777" w:rsidR="00C63EB3" w:rsidRDefault="00C63EB3" w:rsidP="003116A2">
            <w:pPr>
              <w:pStyle w:val="KeinLeerraum"/>
              <w:tabs>
                <w:tab w:val="center" w:pos="2777"/>
              </w:tabs>
              <w:rPr>
                <w:rStyle w:val="BasicCharItalic"/>
              </w:rPr>
            </w:pPr>
            <w:r>
              <w:rPr>
                <w:rStyle w:val="BasicCharItalic"/>
              </w:rPr>
              <w:t>Versionsnummer</w:t>
            </w:r>
          </w:p>
        </w:tc>
        <w:tc>
          <w:tcPr>
            <w:tcW w:w="3458" w:type="dxa"/>
            <w:tcBorders>
              <w:top w:val="single" w:sz="12" w:space="0" w:color="auto"/>
              <w:left w:val="nil"/>
              <w:bottom w:val="single" w:sz="4" w:space="0" w:color="auto"/>
              <w:right w:val="nil"/>
            </w:tcBorders>
          </w:tcPr>
          <w:p w14:paraId="0FF3CE90" w14:textId="77777777" w:rsidR="00C63EB3" w:rsidRDefault="00C63EB3" w:rsidP="003116A2">
            <w:pPr>
              <w:pStyle w:val="KeinLeerraum"/>
              <w:tabs>
                <w:tab w:val="center" w:pos="2777"/>
              </w:tabs>
              <w:rPr>
                <w:rStyle w:val="BasicCharItalic"/>
              </w:rPr>
            </w:pPr>
            <w:r>
              <w:rPr>
                <w:rStyle w:val="BasicCharItalic"/>
              </w:rPr>
              <w:t>Webseite</w:t>
            </w:r>
          </w:p>
        </w:tc>
      </w:tr>
      <w:tr w:rsidR="00C63EB3" w:rsidRPr="00FC02FE" w14:paraId="5FAF3E12" w14:textId="77777777" w:rsidTr="00EC0734">
        <w:trPr>
          <w:trHeight w:val="625"/>
          <w:jc w:val="center"/>
        </w:trPr>
        <w:tc>
          <w:tcPr>
            <w:tcW w:w="1900" w:type="dxa"/>
            <w:tcBorders>
              <w:top w:val="single" w:sz="4" w:space="0" w:color="auto"/>
              <w:left w:val="nil"/>
              <w:bottom w:val="single" w:sz="4" w:space="0" w:color="auto"/>
              <w:right w:val="nil"/>
            </w:tcBorders>
          </w:tcPr>
          <w:p w14:paraId="47F2FA4B" w14:textId="77777777" w:rsidR="00C63EB3" w:rsidRPr="00FC02FE" w:rsidRDefault="00C63EB3" w:rsidP="003116A2">
            <w:pPr>
              <w:spacing w:line="276" w:lineRule="auto"/>
              <w:jc w:val="left"/>
            </w:pPr>
            <w:r>
              <w:t>Glass Development Kit (GDK)</w:t>
            </w:r>
          </w:p>
        </w:tc>
        <w:tc>
          <w:tcPr>
            <w:tcW w:w="1559" w:type="dxa"/>
            <w:tcBorders>
              <w:top w:val="single" w:sz="4" w:space="0" w:color="auto"/>
              <w:left w:val="nil"/>
              <w:bottom w:val="single" w:sz="4" w:space="0" w:color="auto"/>
              <w:right w:val="nil"/>
            </w:tcBorders>
          </w:tcPr>
          <w:p w14:paraId="4F78DA8C" w14:textId="77777777" w:rsidR="00C63EB3" w:rsidRPr="00FC02FE"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6A651BC0" w14:textId="77777777" w:rsidR="00C63EB3" w:rsidRDefault="00C63EB3" w:rsidP="003116A2">
            <w:pPr>
              <w:spacing w:line="276" w:lineRule="auto"/>
              <w:jc w:val="left"/>
            </w:pPr>
            <w:r>
              <w:t>XE 22.0</w:t>
            </w:r>
          </w:p>
          <w:p w14:paraId="43E68E5C" w14:textId="77777777" w:rsidR="00C63EB3" w:rsidRDefault="00C63EB3" w:rsidP="003116A2">
            <w:pPr>
              <w:spacing w:line="276" w:lineRule="auto"/>
              <w:jc w:val="left"/>
            </w:pPr>
          </w:p>
        </w:tc>
        <w:tc>
          <w:tcPr>
            <w:tcW w:w="3458" w:type="dxa"/>
            <w:tcBorders>
              <w:top w:val="single" w:sz="4" w:space="0" w:color="auto"/>
              <w:left w:val="nil"/>
              <w:bottom w:val="single" w:sz="4" w:space="0" w:color="auto"/>
              <w:right w:val="nil"/>
            </w:tcBorders>
          </w:tcPr>
          <w:p w14:paraId="7EF031B1" w14:textId="77777777" w:rsidR="00C63EB3" w:rsidRDefault="00C63EB3" w:rsidP="003116A2">
            <w:pPr>
              <w:spacing w:line="276" w:lineRule="auto"/>
              <w:jc w:val="left"/>
            </w:pPr>
            <w:r w:rsidRPr="008C65C7">
              <w:t>https://developers.google.com/glass/develop/gdk/index</w:t>
            </w:r>
          </w:p>
        </w:tc>
      </w:tr>
      <w:tr w:rsidR="00C63EB3" w:rsidRPr="00FC02FE" w14:paraId="5B0F178E" w14:textId="77777777" w:rsidTr="00EC0734">
        <w:trPr>
          <w:trHeight w:val="625"/>
          <w:jc w:val="center"/>
        </w:trPr>
        <w:tc>
          <w:tcPr>
            <w:tcW w:w="1900" w:type="dxa"/>
            <w:tcBorders>
              <w:top w:val="single" w:sz="4" w:space="0" w:color="auto"/>
              <w:left w:val="nil"/>
              <w:bottom w:val="single" w:sz="4" w:space="0" w:color="auto"/>
              <w:right w:val="nil"/>
            </w:tcBorders>
          </w:tcPr>
          <w:p w14:paraId="60ED3298" w14:textId="77777777" w:rsidR="00C63EB3" w:rsidRDefault="00C63EB3" w:rsidP="003116A2">
            <w:pPr>
              <w:spacing w:line="276" w:lineRule="auto"/>
              <w:jc w:val="left"/>
            </w:pPr>
            <w:r>
              <w:t>Gradle</w:t>
            </w:r>
          </w:p>
        </w:tc>
        <w:tc>
          <w:tcPr>
            <w:tcW w:w="1559" w:type="dxa"/>
            <w:tcBorders>
              <w:top w:val="single" w:sz="4" w:space="0" w:color="auto"/>
              <w:left w:val="nil"/>
              <w:bottom w:val="single" w:sz="4" w:space="0" w:color="auto"/>
              <w:right w:val="nil"/>
            </w:tcBorders>
          </w:tcPr>
          <w:p w14:paraId="06BAED4E" w14:textId="77777777" w:rsidR="00C63EB3"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4C2E7505"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2D4C16B0" w14:textId="77777777" w:rsidR="00C63EB3" w:rsidRDefault="00C63EB3" w:rsidP="003116A2">
            <w:pPr>
              <w:spacing w:line="276" w:lineRule="auto"/>
              <w:jc w:val="left"/>
            </w:pPr>
            <w:r w:rsidRPr="008C65C7">
              <w:t>http://gradle.org</w:t>
            </w:r>
          </w:p>
        </w:tc>
      </w:tr>
      <w:tr w:rsidR="00C63EB3" w:rsidRPr="00FC02FE" w14:paraId="1A2CC45C" w14:textId="77777777" w:rsidTr="00EC0734">
        <w:trPr>
          <w:trHeight w:val="625"/>
          <w:jc w:val="center"/>
        </w:trPr>
        <w:tc>
          <w:tcPr>
            <w:tcW w:w="1900" w:type="dxa"/>
            <w:tcBorders>
              <w:top w:val="single" w:sz="4" w:space="0" w:color="auto"/>
              <w:left w:val="nil"/>
              <w:bottom w:val="single" w:sz="4" w:space="0" w:color="auto"/>
              <w:right w:val="nil"/>
            </w:tcBorders>
          </w:tcPr>
          <w:p w14:paraId="6D079693" w14:textId="77777777" w:rsidR="00C63EB3" w:rsidRDefault="00C63EB3" w:rsidP="003116A2">
            <w:pPr>
              <w:spacing w:line="276" w:lineRule="auto"/>
              <w:jc w:val="left"/>
            </w:pPr>
            <w:r>
              <w:t>Apache HTTP Components</w:t>
            </w:r>
          </w:p>
        </w:tc>
        <w:tc>
          <w:tcPr>
            <w:tcW w:w="1559" w:type="dxa"/>
            <w:tcBorders>
              <w:top w:val="single" w:sz="4" w:space="0" w:color="auto"/>
              <w:left w:val="nil"/>
              <w:bottom w:val="single" w:sz="4" w:space="0" w:color="auto"/>
              <w:right w:val="nil"/>
            </w:tcBorders>
          </w:tcPr>
          <w:p w14:paraId="57286622" w14:textId="77777777" w:rsidR="00C63EB3" w:rsidRDefault="00C63EB3" w:rsidP="003116A2">
            <w:pPr>
              <w:spacing w:line="276" w:lineRule="auto"/>
              <w:jc w:val="left"/>
            </w:pPr>
            <w:r>
              <w:t>Glass Client &amp; OCV Server</w:t>
            </w:r>
          </w:p>
        </w:tc>
        <w:tc>
          <w:tcPr>
            <w:tcW w:w="1701" w:type="dxa"/>
            <w:tcBorders>
              <w:top w:val="single" w:sz="4" w:space="0" w:color="auto"/>
              <w:left w:val="nil"/>
              <w:bottom w:val="single" w:sz="4" w:space="0" w:color="auto"/>
              <w:right w:val="nil"/>
            </w:tcBorders>
          </w:tcPr>
          <w:p w14:paraId="43E3135F" w14:textId="77777777" w:rsidR="00C63EB3" w:rsidRDefault="00C63EB3" w:rsidP="003116A2">
            <w:pPr>
              <w:spacing w:line="276" w:lineRule="auto"/>
              <w:jc w:val="left"/>
            </w:pPr>
            <w:r>
              <w:t>4.3.5</w:t>
            </w:r>
          </w:p>
        </w:tc>
        <w:tc>
          <w:tcPr>
            <w:tcW w:w="3458" w:type="dxa"/>
            <w:tcBorders>
              <w:top w:val="single" w:sz="4" w:space="0" w:color="auto"/>
              <w:left w:val="nil"/>
              <w:bottom w:val="single" w:sz="4" w:space="0" w:color="auto"/>
              <w:right w:val="nil"/>
            </w:tcBorders>
          </w:tcPr>
          <w:p w14:paraId="796B085D" w14:textId="77777777" w:rsidR="00C63EB3" w:rsidRDefault="00C63EB3" w:rsidP="003116A2">
            <w:pPr>
              <w:spacing w:line="276" w:lineRule="auto"/>
              <w:jc w:val="left"/>
            </w:pPr>
            <w:r w:rsidRPr="008C65C7">
              <w:t>https://hc.apache.org</w:t>
            </w:r>
          </w:p>
        </w:tc>
      </w:tr>
      <w:tr w:rsidR="00C63EB3" w:rsidRPr="00FC02FE" w14:paraId="006C141D" w14:textId="77777777" w:rsidTr="00EC0734">
        <w:trPr>
          <w:trHeight w:val="625"/>
          <w:jc w:val="center"/>
        </w:trPr>
        <w:tc>
          <w:tcPr>
            <w:tcW w:w="1900" w:type="dxa"/>
            <w:tcBorders>
              <w:top w:val="single" w:sz="4" w:space="0" w:color="auto"/>
              <w:left w:val="nil"/>
              <w:bottom w:val="single" w:sz="4" w:space="0" w:color="auto"/>
              <w:right w:val="nil"/>
            </w:tcBorders>
          </w:tcPr>
          <w:p w14:paraId="4275B88A" w14:textId="77777777" w:rsidR="00C63EB3" w:rsidRDefault="00C63EB3" w:rsidP="003116A2">
            <w:pPr>
              <w:spacing w:line="276" w:lineRule="auto"/>
              <w:jc w:val="left"/>
            </w:pPr>
            <w:r>
              <w:t>Jetty</w:t>
            </w:r>
          </w:p>
        </w:tc>
        <w:tc>
          <w:tcPr>
            <w:tcW w:w="1559" w:type="dxa"/>
            <w:tcBorders>
              <w:top w:val="single" w:sz="4" w:space="0" w:color="auto"/>
              <w:left w:val="nil"/>
              <w:bottom w:val="single" w:sz="4" w:space="0" w:color="auto"/>
              <w:right w:val="nil"/>
            </w:tcBorders>
          </w:tcPr>
          <w:p w14:paraId="39356C09"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517E704F" w14:textId="77777777" w:rsidR="00C63EB3" w:rsidRDefault="00C63EB3" w:rsidP="003116A2">
            <w:pPr>
              <w:spacing w:line="276" w:lineRule="auto"/>
              <w:jc w:val="left"/>
            </w:pPr>
            <w:r>
              <w:t>6.1.10</w:t>
            </w:r>
          </w:p>
        </w:tc>
        <w:tc>
          <w:tcPr>
            <w:tcW w:w="3458" w:type="dxa"/>
            <w:tcBorders>
              <w:top w:val="single" w:sz="4" w:space="0" w:color="auto"/>
              <w:left w:val="nil"/>
              <w:bottom w:val="single" w:sz="4" w:space="0" w:color="auto"/>
              <w:right w:val="nil"/>
            </w:tcBorders>
          </w:tcPr>
          <w:p w14:paraId="7AA754C5" w14:textId="77777777" w:rsidR="00C63EB3" w:rsidRDefault="00C63EB3" w:rsidP="003116A2">
            <w:pPr>
              <w:spacing w:line="276" w:lineRule="auto"/>
              <w:jc w:val="left"/>
            </w:pPr>
            <w:r w:rsidRPr="008C65C7">
              <w:t>http://www.eclipse.org/jetty/</w:t>
            </w:r>
          </w:p>
        </w:tc>
      </w:tr>
      <w:tr w:rsidR="00C63EB3" w:rsidRPr="00FC02FE" w14:paraId="3749F51E" w14:textId="77777777" w:rsidTr="00EC0734">
        <w:trPr>
          <w:trHeight w:val="625"/>
          <w:jc w:val="center"/>
        </w:trPr>
        <w:tc>
          <w:tcPr>
            <w:tcW w:w="1900" w:type="dxa"/>
            <w:tcBorders>
              <w:top w:val="single" w:sz="4" w:space="0" w:color="auto"/>
              <w:left w:val="nil"/>
              <w:bottom w:val="single" w:sz="4" w:space="0" w:color="auto"/>
              <w:right w:val="nil"/>
            </w:tcBorders>
          </w:tcPr>
          <w:p w14:paraId="4D4C4A77" w14:textId="77777777" w:rsidR="00C63EB3" w:rsidRDefault="00C63EB3" w:rsidP="003116A2">
            <w:pPr>
              <w:spacing w:line="276" w:lineRule="auto"/>
              <w:jc w:val="left"/>
            </w:pPr>
            <w:r>
              <w:t>Spring Framework</w:t>
            </w:r>
          </w:p>
        </w:tc>
        <w:tc>
          <w:tcPr>
            <w:tcW w:w="1559" w:type="dxa"/>
            <w:tcBorders>
              <w:top w:val="single" w:sz="4" w:space="0" w:color="auto"/>
              <w:left w:val="nil"/>
              <w:bottom w:val="single" w:sz="4" w:space="0" w:color="auto"/>
              <w:right w:val="nil"/>
            </w:tcBorders>
          </w:tcPr>
          <w:p w14:paraId="02D19E5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3EB405C9" w14:textId="77777777" w:rsidR="00C63EB3" w:rsidRDefault="00C63EB3" w:rsidP="003116A2">
            <w:pPr>
              <w:spacing w:line="276" w:lineRule="auto"/>
              <w:jc w:val="left"/>
            </w:pPr>
            <w:r>
              <w:t>4.1.3</w:t>
            </w:r>
          </w:p>
        </w:tc>
        <w:tc>
          <w:tcPr>
            <w:tcW w:w="3458" w:type="dxa"/>
            <w:tcBorders>
              <w:top w:val="single" w:sz="4" w:space="0" w:color="auto"/>
              <w:left w:val="nil"/>
              <w:bottom w:val="single" w:sz="4" w:space="0" w:color="auto"/>
              <w:right w:val="nil"/>
            </w:tcBorders>
          </w:tcPr>
          <w:p w14:paraId="1B4EC0DF" w14:textId="77777777" w:rsidR="00C63EB3" w:rsidRDefault="00C63EB3" w:rsidP="003116A2">
            <w:pPr>
              <w:spacing w:line="276" w:lineRule="auto"/>
              <w:jc w:val="left"/>
            </w:pPr>
            <w:r w:rsidRPr="008C65C7">
              <w:t>http://spring.io</w:t>
            </w:r>
          </w:p>
        </w:tc>
      </w:tr>
      <w:tr w:rsidR="00C63EB3" w:rsidRPr="00FC02FE" w14:paraId="2ABBA879" w14:textId="77777777" w:rsidTr="00EC0734">
        <w:trPr>
          <w:trHeight w:val="625"/>
          <w:jc w:val="center"/>
        </w:trPr>
        <w:tc>
          <w:tcPr>
            <w:tcW w:w="1900" w:type="dxa"/>
            <w:tcBorders>
              <w:top w:val="single" w:sz="4" w:space="0" w:color="auto"/>
              <w:left w:val="nil"/>
              <w:bottom w:val="single" w:sz="4" w:space="0" w:color="auto"/>
              <w:right w:val="nil"/>
            </w:tcBorders>
          </w:tcPr>
          <w:p w14:paraId="2B4D4C07" w14:textId="77777777" w:rsidR="00C63EB3" w:rsidRDefault="00C63EB3" w:rsidP="003116A2">
            <w:pPr>
              <w:spacing w:line="276" w:lineRule="auto"/>
              <w:jc w:val="left"/>
            </w:pPr>
            <w:r>
              <w:t>Maven</w:t>
            </w:r>
          </w:p>
        </w:tc>
        <w:tc>
          <w:tcPr>
            <w:tcW w:w="1559" w:type="dxa"/>
            <w:tcBorders>
              <w:top w:val="single" w:sz="4" w:space="0" w:color="auto"/>
              <w:left w:val="nil"/>
              <w:bottom w:val="single" w:sz="4" w:space="0" w:color="auto"/>
              <w:right w:val="nil"/>
            </w:tcBorders>
          </w:tcPr>
          <w:p w14:paraId="4F6A70FF"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17DD947" w14:textId="77777777" w:rsidR="00C63EB3" w:rsidRDefault="00C63EB3" w:rsidP="003116A2">
            <w:pPr>
              <w:spacing w:line="276" w:lineRule="auto"/>
              <w:jc w:val="left"/>
            </w:pPr>
            <w:r>
              <w:t>3.2.3</w:t>
            </w:r>
          </w:p>
        </w:tc>
        <w:tc>
          <w:tcPr>
            <w:tcW w:w="3458" w:type="dxa"/>
            <w:tcBorders>
              <w:top w:val="single" w:sz="4" w:space="0" w:color="auto"/>
              <w:left w:val="nil"/>
              <w:bottom w:val="single" w:sz="4" w:space="0" w:color="auto"/>
              <w:right w:val="nil"/>
            </w:tcBorders>
          </w:tcPr>
          <w:p w14:paraId="14054F30" w14:textId="77777777" w:rsidR="00C63EB3" w:rsidRDefault="00C63EB3" w:rsidP="003116A2">
            <w:pPr>
              <w:spacing w:line="276" w:lineRule="auto"/>
              <w:jc w:val="left"/>
            </w:pPr>
            <w:r w:rsidRPr="008C65C7">
              <w:t>https://maven.apache.org</w:t>
            </w:r>
          </w:p>
        </w:tc>
      </w:tr>
      <w:tr w:rsidR="00C63EB3" w:rsidRPr="00FC02FE" w14:paraId="387AE69D" w14:textId="77777777" w:rsidTr="00EC0734">
        <w:trPr>
          <w:trHeight w:val="625"/>
          <w:jc w:val="center"/>
        </w:trPr>
        <w:tc>
          <w:tcPr>
            <w:tcW w:w="1900" w:type="dxa"/>
            <w:tcBorders>
              <w:top w:val="single" w:sz="4" w:space="0" w:color="auto"/>
              <w:left w:val="nil"/>
              <w:bottom w:val="single" w:sz="4" w:space="0" w:color="auto"/>
              <w:right w:val="nil"/>
            </w:tcBorders>
          </w:tcPr>
          <w:p w14:paraId="7C3B0118" w14:textId="77777777" w:rsidR="00C63EB3" w:rsidRDefault="00C63EB3" w:rsidP="003116A2">
            <w:pPr>
              <w:spacing w:line="276" w:lineRule="auto"/>
              <w:jc w:val="left"/>
            </w:pPr>
            <w:r>
              <w:t>Log4j</w:t>
            </w:r>
          </w:p>
        </w:tc>
        <w:tc>
          <w:tcPr>
            <w:tcW w:w="1559" w:type="dxa"/>
            <w:tcBorders>
              <w:top w:val="single" w:sz="4" w:space="0" w:color="auto"/>
              <w:left w:val="nil"/>
              <w:bottom w:val="single" w:sz="4" w:space="0" w:color="auto"/>
              <w:right w:val="nil"/>
            </w:tcBorders>
          </w:tcPr>
          <w:p w14:paraId="7EA5FF6F"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1454022"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18BA271B" w14:textId="77777777" w:rsidR="00C63EB3" w:rsidRDefault="00C63EB3" w:rsidP="003116A2">
            <w:pPr>
              <w:spacing w:line="276" w:lineRule="auto"/>
              <w:jc w:val="left"/>
            </w:pPr>
            <w:r w:rsidRPr="008C65C7">
              <w:t>http://logging.apache.org/log4j/2.x/</w:t>
            </w:r>
          </w:p>
        </w:tc>
      </w:tr>
      <w:tr w:rsidR="00C63EB3" w:rsidRPr="00FC02FE" w14:paraId="563FA82C" w14:textId="77777777" w:rsidTr="00EC0734">
        <w:trPr>
          <w:trHeight w:val="625"/>
          <w:jc w:val="center"/>
        </w:trPr>
        <w:tc>
          <w:tcPr>
            <w:tcW w:w="1900" w:type="dxa"/>
            <w:tcBorders>
              <w:top w:val="single" w:sz="4" w:space="0" w:color="auto"/>
              <w:left w:val="nil"/>
              <w:bottom w:val="single" w:sz="4" w:space="0" w:color="auto"/>
              <w:right w:val="nil"/>
            </w:tcBorders>
          </w:tcPr>
          <w:p w14:paraId="5DEDEA87" w14:textId="77777777" w:rsidR="00C63EB3" w:rsidRDefault="00C63EB3" w:rsidP="003116A2">
            <w:pPr>
              <w:spacing w:line="276" w:lineRule="auto"/>
              <w:jc w:val="left"/>
            </w:pPr>
            <w:r>
              <w:t>GSON</w:t>
            </w:r>
          </w:p>
        </w:tc>
        <w:tc>
          <w:tcPr>
            <w:tcW w:w="1559" w:type="dxa"/>
            <w:tcBorders>
              <w:top w:val="single" w:sz="4" w:space="0" w:color="auto"/>
              <w:left w:val="nil"/>
              <w:bottom w:val="single" w:sz="4" w:space="0" w:color="auto"/>
              <w:right w:val="nil"/>
            </w:tcBorders>
          </w:tcPr>
          <w:p w14:paraId="0B4B208D"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5C2C7D17" w14:textId="77777777" w:rsidR="00C63EB3" w:rsidRDefault="00C63EB3" w:rsidP="003116A2">
            <w:pPr>
              <w:spacing w:line="276" w:lineRule="auto"/>
              <w:jc w:val="left"/>
            </w:pPr>
            <w:r>
              <w:t>2.2.4</w:t>
            </w:r>
          </w:p>
        </w:tc>
        <w:tc>
          <w:tcPr>
            <w:tcW w:w="3458" w:type="dxa"/>
            <w:tcBorders>
              <w:top w:val="single" w:sz="4" w:space="0" w:color="auto"/>
              <w:left w:val="nil"/>
              <w:bottom w:val="single" w:sz="4" w:space="0" w:color="auto"/>
              <w:right w:val="nil"/>
            </w:tcBorders>
          </w:tcPr>
          <w:p w14:paraId="31C7BA37" w14:textId="77777777" w:rsidR="00C63EB3" w:rsidRDefault="00C63EB3" w:rsidP="003116A2">
            <w:pPr>
              <w:spacing w:line="276" w:lineRule="auto"/>
              <w:jc w:val="left"/>
            </w:pPr>
            <w:r w:rsidRPr="008C65C7">
              <w:t>https://code.google.com/p/google-gson/</w:t>
            </w:r>
          </w:p>
        </w:tc>
      </w:tr>
      <w:tr w:rsidR="00C63EB3" w:rsidRPr="00FC02FE" w14:paraId="7CF4A479" w14:textId="77777777" w:rsidTr="00EC0734">
        <w:trPr>
          <w:trHeight w:val="625"/>
          <w:jc w:val="center"/>
        </w:trPr>
        <w:tc>
          <w:tcPr>
            <w:tcW w:w="1900" w:type="dxa"/>
            <w:tcBorders>
              <w:top w:val="single" w:sz="4" w:space="0" w:color="auto"/>
              <w:left w:val="nil"/>
              <w:bottom w:val="single" w:sz="4" w:space="0" w:color="auto"/>
              <w:right w:val="nil"/>
            </w:tcBorders>
          </w:tcPr>
          <w:p w14:paraId="632371CE" w14:textId="77777777" w:rsidR="00C63EB3" w:rsidRDefault="00C63EB3" w:rsidP="003116A2">
            <w:pPr>
              <w:spacing w:line="276" w:lineRule="auto"/>
              <w:jc w:val="left"/>
            </w:pPr>
            <w:r>
              <w:t>JavaCPP</w:t>
            </w:r>
          </w:p>
        </w:tc>
        <w:tc>
          <w:tcPr>
            <w:tcW w:w="1559" w:type="dxa"/>
            <w:tcBorders>
              <w:top w:val="single" w:sz="4" w:space="0" w:color="auto"/>
              <w:left w:val="nil"/>
              <w:bottom w:val="single" w:sz="4" w:space="0" w:color="auto"/>
              <w:right w:val="nil"/>
            </w:tcBorders>
          </w:tcPr>
          <w:p w14:paraId="61D1D329"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99EB83E" w14:textId="77777777" w:rsidR="00C63EB3" w:rsidRDefault="00C63EB3" w:rsidP="003116A2">
            <w:pPr>
              <w:spacing w:line="276" w:lineRule="auto"/>
              <w:jc w:val="left"/>
            </w:pPr>
            <w:r>
              <w:t>0.9</w:t>
            </w:r>
          </w:p>
        </w:tc>
        <w:tc>
          <w:tcPr>
            <w:tcW w:w="3458" w:type="dxa"/>
            <w:tcBorders>
              <w:top w:val="single" w:sz="4" w:space="0" w:color="auto"/>
              <w:left w:val="nil"/>
              <w:bottom w:val="single" w:sz="4" w:space="0" w:color="auto"/>
              <w:right w:val="nil"/>
            </w:tcBorders>
          </w:tcPr>
          <w:p w14:paraId="690EEF06" w14:textId="77777777" w:rsidR="00C63EB3" w:rsidRDefault="00C63EB3" w:rsidP="003116A2">
            <w:pPr>
              <w:spacing w:line="276" w:lineRule="auto"/>
              <w:jc w:val="left"/>
            </w:pPr>
            <w:r w:rsidRPr="008C65C7">
              <w:t>https://github.com/bytedeco/javacpp</w:t>
            </w:r>
          </w:p>
        </w:tc>
      </w:tr>
      <w:tr w:rsidR="00C63EB3" w:rsidRPr="00FC02FE" w14:paraId="4284F20A" w14:textId="77777777" w:rsidTr="00EC0734">
        <w:trPr>
          <w:trHeight w:val="625"/>
          <w:jc w:val="center"/>
        </w:trPr>
        <w:tc>
          <w:tcPr>
            <w:tcW w:w="1900" w:type="dxa"/>
            <w:tcBorders>
              <w:top w:val="single" w:sz="4" w:space="0" w:color="auto"/>
              <w:left w:val="nil"/>
              <w:bottom w:val="nil"/>
              <w:right w:val="nil"/>
            </w:tcBorders>
          </w:tcPr>
          <w:p w14:paraId="5056BA5B" w14:textId="77777777" w:rsidR="00C63EB3" w:rsidRDefault="00C63EB3" w:rsidP="003116A2">
            <w:pPr>
              <w:spacing w:line="276" w:lineRule="auto"/>
              <w:jc w:val="left"/>
            </w:pPr>
            <w:r>
              <w:t>OpenCV</w:t>
            </w:r>
          </w:p>
        </w:tc>
        <w:tc>
          <w:tcPr>
            <w:tcW w:w="1559" w:type="dxa"/>
            <w:tcBorders>
              <w:top w:val="single" w:sz="4" w:space="0" w:color="auto"/>
              <w:left w:val="nil"/>
              <w:bottom w:val="nil"/>
              <w:right w:val="nil"/>
            </w:tcBorders>
          </w:tcPr>
          <w:p w14:paraId="2A380D67" w14:textId="77777777" w:rsidR="00C63EB3" w:rsidRDefault="00C63EB3" w:rsidP="003116A2">
            <w:pPr>
              <w:spacing w:line="276" w:lineRule="auto"/>
              <w:jc w:val="left"/>
            </w:pPr>
            <w:r>
              <w:t>OCV Server</w:t>
            </w:r>
          </w:p>
        </w:tc>
        <w:tc>
          <w:tcPr>
            <w:tcW w:w="1701" w:type="dxa"/>
            <w:tcBorders>
              <w:top w:val="single" w:sz="4" w:space="0" w:color="auto"/>
              <w:left w:val="nil"/>
              <w:bottom w:val="nil"/>
              <w:right w:val="nil"/>
            </w:tcBorders>
          </w:tcPr>
          <w:p w14:paraId="4366E1D0" w14:textId="77777777" w:rsidR="00C63EB3" w:rsidRDefault="00C63EB3" w:rsidP="003116A2">
            <w:pPr>
              <w:spacing w:line="276" w:lineRule="auto"/>
              <w:jc w:val="left"/>
            </w:pPr>
            <w:r>
              <w:t>2.4.9</w:t>
            </w:r>
          </w:p>
        </w:tc>
        <w:tc>
          <w:tcPr>
            <w:tcW w:w="3458" w:type="dxa"/>
            <w:tcBorders>
              <w:top w:val="single" w:sz="4" w:space="0" w:color="auto"/>
              <w:left w:val="nil"/>
              <w:bottom w:val="nil"/>
              <w:right w:val="nil"/>
            </w:tcBorders>
          </w:tcPr>
          <w:p w14:paraId="5CF1C7A5" w14:textId="77777777" w:rsidR="00C63EB3" w:rsidRDefault="00C63EB3" w:rsidP="003116A2">
            <w:pPr>
              <w:spacing w:line="276" w:lineRule="auto"/>
              <w:jc w:val="left"/>
            </w:pPr>
            <w:r w:rsidRPr="008C65C7">
              <w:t>http://opencv.org</w:t>
            </w:r>
          </w:p>
        </w:tc>
      </w:tr>
    </w:tbl>
    <w:p w14:paraId="01462F18" w14:textId="77777777" w:rsidR="00C63EB3" w:rsidRPr="00FC02FE" w:rsidRDefault="00C63EB3" w:rsidP="00C63EB3">
      <w:pPr>
        <w:pStyle w:val="Beschriftung"/>
        <w:rPr>
          <w:b w:val="0"/>
        </w:rPr>
      </w:pPr>
      <w:bookmarkStart w:id="100" w:name="_Toc281476706"/>
      <w:r>
        <w:t xml:space="preserve">Tabelle </w:t>
      </w:r>
      <w:fldSimple w:instr=" STYLEREF 1 \s ">
        <w:r>
          <w:rPr>
            <w:noProof/>
          </w:rPr>
          <w:t>5</w:t>
        </w:r>
      </w:fldSimple>
      <w:r>
        <w:t>.</w:t>
      </w:r>
      <w:fldSimple w:instr=" SEQ Tabelle \* ARABIC \s 1 ">
        <w:r>
          <w:rPr>
            <w:noProof/>
          </w:rPr>
          <w:t>1</w:t>
        </w:r>
      </w:fldSimple>
      <w:r w:rsidRPr="00FC02FE">
        <w:rPr>
          <w:b w:val="0"/>
        </w:rPr>
        <w:tab/>
      </w:r>
      <w:r>
        <w:rPr>
          <w:b w:val="0"/>
        </w:rPr>
        <w:t>Übersicht der genutzten Komponenten</w:t>
      </w:r>
      <w:bookmarkEnd w:id="100"/>
      <w:r>
        <w:rPr>
          <w:b w:val="0"/>
        </w:rPr>
        <w:t xml:space="preserve">  </w:t>
      </w:r>
    </w:p>
    <w:p w14:paraId="7C896DCD" w14:textId="77777777" w:rsidR="00C63EB3" w:rsidRDefault="00C63EB3" w:rsidP="00C63EB3">
      <w:pPr>
        <w:pStyle w:val="BasicText"/>
      </w:pPr>
      <w:r>
        <w:lastRenderedPageBreak/>
        <w:t xml:space="preserve">Der Glass Client wurde mit der zu dem Zeitpunkt dieser Arbeit aktuellsten Version des Glass Development Kits </w:t>
      </w:r>
      <w:commentRangeStart w:id="101"/>
      <w:r>
        <w:t xml:space="preserve">(XE 22.0) </w:t>
      </w:r>
      <w:commentRangeEnd w:id="101"/>
      <w:r>
        <w:rPr>
          <w:rStyle w:val="Kommentarzeichen"/>
        </w:rPr>
        <w:commentReference w:id="101"/>
      </w:r>
      <w:r>
        <w:t xml:space="preserve">programmiert, welche auf der Android Version 4.4.2 basiert. </w:t>
      </w:r>
      <w:commentRangeStart w:id="102"/>
      <w:r>
        <w:t>Die Verwaltung der Bibliotheken geschieht auf Clientseite mit Gradle, einer Paketverwaltung und Kompilierautomatisierung, die von Google zur Entwicklung von Android-Applikationen empfohlen wird.</w:t>
      </w:r>
      <w:commentRangeEnd w:id="102"/>
      <w:r>
        <w:rPr>
          <w:rStyle w:val="Kommentarzeichen"/>
        </w:rPr>
        <w:commentReference w:id="102"/>
      </w:r>
      <w:r>
        <w:t xml:space="preserve"> Die Standardbibliotheken von Android wurden durch den gezielten Einsatz </w:t>
      </w:r>
      <w:commentRangeStart w:id="103"/>
      <w:r>
        <w:t xml:space="preserve">der Apache HTTP Components </w:t>
      </w:r>
      <w:commentRangeEnd w:id="103"/>
      <w:r>
        <w:rPr>
          <w:rStyle w:val="Kommentarzeichen"/>
        </w:rPr>
        <w:commentReference w:id="103"/>
      </w:r>
      <w:r>
        <w:t>in der Version 4.3.5 erweitert. Dabei handelt es sich um in der Java-Welt etablierte Bibliotheken zur HTTP Kommunikationen auf Client- und Server-Seite. Apache stellt zudem eine eigene Version der Bibliothek für das Android-System bereit, was der dem mobilen Betriebssystem eigenen Rechteverwaltung Aufmerksamkeit schenkt.</w:t>
      </w:r>
    </w:p>
    <w:p w14:paraId="3F46599E" w14:textId="12ACA3FC" w:rsidR="00C63EB3" w:rsidRDefault="00C63EB3" w:rsidP="00C63EB3">
      <w:pPr>
        <w:pStyle w:val="BasicText"/>
      </w:pPr>
      <w:r>
        <w:t xml:space="preserve">Der OpenCV-Server (OCV-Server) nutzt als Grundgerüst einen Jetty-Server. Bei Jetty handelt es sich um ein frei erhältliches Server-Framework der Eclipse Foundation </w:t>
      </w:r>
      <w:r>
        <w:fldChar w:fldCharType="begin" w:fldLock="1"/>
      </w:r>
      <w:r>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fldChar w:fldCharType="separate"/>
      </w:r>
      <w:r w:rsidRPr="00985602">
        <w:rPr>
          <w:noProof/>
        </w:rPr>
        <w:t>(Eclipse Foundation 2014)</w:t>
      </w:r>
      <w:r>
        <w:fldChar w:fldCharType="end"/>
      </w:r>
      <w:r>
        <w:t xml:space="preserve">. Dieser wurde zur einfachen Umsetzung des Model-View-Controller-Prinzips (MVC) um das Spring Framework erweitert. Zur Bibliotheksverwaltung und Kompilierautomatisierung und wegen der </w:t>
      </w:r>
      <w:commentRangeStart w:id="104"/>
      <w:r>
        <w:t xml:space="preserve">guten Integration mit Jetty </w:t>
      </w:r>
      <w:commentRangeEnd w:id="104"/>
      <w:r>
        <w:rPr>
          <w:rStyle w:val="Kommentarzeichen"/>
        </w:rPr>
        <w:commentReference w:id="104"/>
      </w:r>
      <w:r>
        <w:t>kommt Maven zum Einsatz. Das Logging der Serveraktivitäten und -fehler geschieht über die Log4j-Bibliothek von Apache</w:t>
      </w:r>
      <w:r w:rsidR="00542314">
        <w:t>. J</w:t>
      </w:r>
      <w:r>
        <w:t>egliche Nutzung von JSON-Dateien wird mit der GSON-Bibliothek von Google, welche eine Erstellung von JSON aus Java Objekten und vice-versa</w:t>
      </w:r>
      <w:r w:rsidR="00542314">
        <w:t xml:space="preserve"> ermöglicht,</w:t>
      </w:r>
      <w:r>
        <w:t xml:space="preserve"> realisiert </w:t>
      </w:r>
      <w:r>
        <w:fldChar w:fldCharType="begin" w:fldLock="1"/>
      </w:r>
      <w:r>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fldChar w:fldCharType="separate"/>
      </w:r>
      <w:r w:rsidRPr="00EC1226">
        <w:rPr>
          <w:noProof/>
        </w:rPr>
        <w:t>(Singh et al. 2014)</w:t>
      </w:r>
      <w:r>
        <w:fldChar w:fldCharType="end"/>
      </w:r>
      <w:r>
        <w:t>. Die Rechenlogik des Servers nutzt JavaCPP in der Version 0.9, welches OpenCV in der Version 2.4.9 zur Verfügung stellt. Auch auf dem Server werden zur Behandlung von HTTP-Anfragen und Antworten die Apache HTTP Components genutzt.</w:t>
      </w:r>
    </w:p>
    <w:p w14:paraId="08E8E96E" w14:textId="77777777" w:rsidR="00C63EB3" w:rsidRPr="00401B10" w:rsidRDefault="00C63EB3" w:rsidP="00C63EB3">
      <w:pPr>
        <w:pStyle w:val="BasicText"/>
      </w:pPr>
    </w:p>
    <w:p w14:paraId="6A4FCB12" w14:textId="77777777" w:rsidR="00C63EB3" w:rsidRDefault="00C63EB3" w:rsidP="00C63EB3">
      <w:pPr>
        <w:pStyle w:val="berschrift2"/>
      </w:pPr>
      <w:bookmarkStart w:id="105" w:name="_Ref280434892"/>
      <w:bookmarkStart w:id="106" w:name="_Toc281476672"/>
      <w:r>
        <w:lastRenderedPageBreak/>
        <w:t>Glass Client</w:t>
      </w:r>
      <w:bookmarkEnd w:id="105"/>
      <w:bookmarkEnd w:id="106"/>
    </w:p>
    <w:p w14:paraId="122E4E87" w14:textId="77777777" w:rsidR="00C63EB3" w:rsidRDefault="00C63EB3" w:rsidP="00C63EB3">
      <w:pPr>
        <w:pStyle w:val="BasicText"/>
      </w:pPr>
      <w:r w:rsidRPr="007A0E35">
        <w:rPr>
          <w:noProof/>
        </w:rPr>
        <w:drawing>
          <wp:inline distT="0" distB="0" distL="0" distR="0" wp14:anchorId="58CB6710" wp14:editId="0E3DC16F">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1587547B" w14:textId="77777777" w:rsidR="00C63EB3" w:rsidRDefault="00C63EB3" w:rsidP="00C63EB3">
      <w:pPr>
        <w:pStyle w:val="Beschriftung"/>
      </w:pPr>
      <w:bookmarkStart w:id="107" w:name="_Toc281476693"/>
      <w:r w:rsidRPr="00C33FAB">
        <w:t xml:space="preserve">Abb. </w:t>
      </w:r>
      <w:fldSimple w:instr=" STYLEREF 1 \s ">
        <w:r>
          <w:rPr>
            <w:noProof/>
          </w:rPr>
          <w:t>5</w:t>
        </w:r>
      </w:fldSimple>
      <w:r w:rsidRPr="00C33FAB">
        <w:t>.</w:t>
      </w:r>
      <w:fldSimple w:instr=" SEQ Abb. \* ARABIC \s 1 ">
        <w:r>
          <w:rPr>
            <w:noProof/>
          </w:rPr>
          <w:t>1</w:t>
        </w:r>
      </w:fldSimple>
      <w:r w:rsidRPr="00FC02FE">
        <w:rPr>
          <w:b w:val="0"/>
        </w:rPr>
        <w:tab/>
      </w:r>
      <w:r>
        <w:rPr>
          <w:b w:val="0"/>
        </w:rPr>
        <w:t>UML-Darstellung des Glass Clients</w:t>
      </w:r>
      <w:bookmarkEnd w:id="107"/>
    </w:p>
    <w:p w14:paraId="03C0B872" w14:textId="10CE0EB3" w:rsidR="00C63EB3" w:rsidRDefault="00C63EB3" w:rsidP="00C63EB3">
      <w:pPr>
        <w:pStyle w:val="BasicText"/>
      </w:pPr>
      <w:r>
        <w:t>Der auf der Google Glass ausgeführte Client</w:t>
      </w:r>
      <w:r w:rsidR="00413C50">
        <w:t xml:space="preserve"> (siehe </w:t>
      </w:r>
      <w:r w:rsidR="00413C50" w:rsidRPr="00413C50">
        <w:rPr>
          <w:rStyle w:val="IntensiverVerweis"/>
        </w:rPr>
        <w:t>Abb. 5.1</w:t>
      </w:r>
      <w:r w:rsidR="00413C50">
        <w:t>)</w:t>
      </w:r>
      <w:r>
        <w:t xml:space="preserve"> hat zwei Hauptkomponenten: die CameraView-Klasse, welche die Verwaltung der Kamera gegenüber dem Android-System übernimmt und die MainActivity-Klasse, welche den Großteil der Logik der Applikation darstellt. Daneben gibt es noch eine Hilfsklasse, Upload, welche die MainActivity-Klasse beim Hochladen der Bilder an den Server unterstützt, sowie zwei versteckte Klassen innerhalb von </w:t>
      </w:r>
      <w:commentRangeStart w:id="108"/>
      <w:r>
        <w:t>MainActivity..</w:t>
      </w:r>
      <w:commentRangeEnd w:id="108"/>
      <w:r>
        <w:rPr>
          <w:rStyle w:val="Kommentarzeichen"/>
        </w:rPr>
        <w:commentReference w:id="108"/>
      </w:r>
    </w:p>
    <w:p w14:paraId="1370A504" w14:textId="041BAE2D" w:rsidR="00C63EB3" w:rsidRPr="005962DF" w:rsidRDefault="00C63EB3" w:rsidP="00C63EB3">
      <w:pPr>
        <w:pStyle w:val="BasicText"/>
      </w:pPr>
      <w:r>
        <w:t xml:space="preserve">Der Prozess der Einblendung von kontextsensitiven Informationen beginnt auf der Google Glass. Der Nutzer startet die Applikation und bringt das zu identifizierende Objekt in </w:t>
      </w:r>
      <w:r w:rsidR="00542314">
        <w:t xml:space="preserve">den </w:t>
      </w:r>
      <w:r>
        <w:t xml:space="preserve">Fokus, durch einfaches Tippen auf das </w:t>
      </w:r>
      <w:del w:id="109" w:author="Jannik Hoffjann" w:date="2014-12-20T17:25:00Z">
        <w:r w:rsidDel="00EC0734">
          <w:delText xml:space="preserve">Touchbedienfeld </w:delText>
        </w:r>
      </w:del>
      <w:ins w:id="110" w:author="Jannik Hoffjann" w:date="2014-12-20T17:25:00Z">
        <w:r w:rsidR="00EC0734">
          <w:t xml:space="preserve">berührungsempfindliche Bedienfeld </w:t>
        </w:r>
      </w:ins>
      <w:r>
        <w:t xml:space="preserve">der Glass wird das Foto aufgenommen. Nach erfolgreichem Fotografieren und Abspeichern des Bildes findet dann der Upload an den Server statt, welcher automatisch im Hintergrund als asynchroner Prozess läuft (siehe </w:t>
      </w:r>
      <w:r w:rsidRPr="006D00EC">
        <w:rPr>
          <w:rStyle w:val="IntensiverVerweis"/>
        </w:rPr>
        <w:t>Code 5.1</w:t>
      </w:r>
      <w:r>
        <w:rPr>
          <w:rStyle w:val="SchwacherVerweis"/>
        </w:rPr>
        <w:t>)</w:t>
      </w:r>
      <w:r>
        <w:t>. Dies garantiert eine weitere Verfügbarkeit der Benutzeroberfläche bei gleichzeitiger, verlässlicher Ausführung des Uploads.</w:t>
      </w:r>
    </w:p>
    <w:p w14:paraId="63773563"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class </w:t>
      </w:r>
      <w:r w:rsidRPr="00A42DE1">
        <w:rPr>
          <w:rFonts w:ascii="Menlo" w:eastAsiaTheme="minorHAnsi" w:hAnsi="Menlo" w:cs="Courier"/>
          <w:color w:val="000000"/>
          <w:szCs w:val="24"/>
        </w:rPr>
        <w:t xml:space="preserve">asyncUploading </w:t>
      </w:r>
      <w:r w:rsidRPr="00A42DE1">
        <w:rPr>
          <w:rFonts w:ascii="Menlo" w:eastAsiaTheme="minorHAnsi" w:hAnsi="Menlo" w:cs="Courier"/>
          <w:b/>
          <w:bCs/>
          <w:color w:val="000080"/>
          <w:szCs w:val="24"/>
        </w:rPr>
        <w:t xml:space="preserve">extends </w:t>
      </w:r>
      <w:r w:rsidRPr="00A42DE1">
        <w:rPr>
          <w:rFonts w:ascii="Menlo" w:eastAsiaTheme="minorHAnsi" w:hAnsi="Menlo" w:cs="Courier"/>
          <w:color w:val="000000"/>
          <w:szCs w:val="24"/>
        </w:rPr>
        <w:t>AsyncTask&lt;Void</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Void</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Void&gt;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private final </w:t>
      </w:r>
      <w:r w:rsidRPr="00A42DE1">
        <w:rPr>
          <w:rFonts w:ascii="Menlo" w:eastAsiaTheme="minorHAnsi" w:hAnsi="Menlo" w:cs="Courier"/>
          <w:color w:val="000000"/>
          <w:szCs w:val="24"/>
        </w:rPr>
        <w:t xml:space="preserve">ProgressDialog </w:t>
      </w:r>
      <w:r w:rsidRPr="00A42DE1">
        <w:rPr>
          <w:rFonts w:ascii="Menlo" w:eastAsiaTheme="minorHAnsi" w:hAnsi="Menlo" w:cs="Courier"/>
          <w:b/>
          <w:bCs/>
          <w:color w:val="660E7A"/>
          <w:szCs w:val="24"/>
        </w:rPr>
        <w:t xml:space="preserve">dialog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ProgressDialog(MainActivity.</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 xml:space="preserve">String </w:t>
      </w:r>
      <w:r w:rsidRPr="00A42DE1">
        <w:rPr>
          <w:rFonts w:ascii="Menlo" w:eastAsiaTheme="minorHAnsi" w:hAnsi="Menlo" w:cs="Courier"/>
          <w:b/>
          <w:bCs/>
          <w:color w:val="660E7A"/>
          <w:szCs w:val="24"/>
        </w:rPr>
        <w:t xml:space="preserve">strResult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protected void </w:t>
      </w:r>
      <w:r w:rsidRPr="00A42DE1">
        <w:rPr>
          <w:rFonts w:ascii="Menlo" w:eastAsiaTheme="minorHAnsi" w:hAnsi="Menlo" w:cs="Courier"/>
          <w:color w:val="000000"/>
          <w:szCs w:val="24"/>
        </w:rPr>
        <w:t>onPreExecute()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.setMessage(</w:t>
      </w:r>
      <w:r w:rsidRPr="00A42DE1">
        <w:rPr>
          <w:rFonts w:ascii="Menlo" w:eastAsiaTheme="minorHAnsi" w:hAnsi="Menlo" w:cs="Courier"/>
          <w:b/>
          <w:bCs/>
          <w:color w:val="008000"/>
          <w:szCs w:val="24"/>
        </w:rPr>
        <w:t>"Loading..."</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lastRenderedPageBreak/>
        <w:t xml:space="preserve">        </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.setCancelable(</w:t>
      </w:r>
      <w:r w:rsidRPr="00A42DE1">
        <w:rPr>
          <w:rFonts w:ascii="Menlo" w:eastAsiaTheme="minorHAnsi" w:hAnsi="Menlo" w:cs="Courier"/>
          <w:b/>
          <w:bCs/>
          <w:color w:val="000080"/>
          <w:szCs w:val="24"/>
        </w:rPr>
        <w:t>false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.show()</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t xml:space="preserve">    </w:t>
      </w:r>
      <w:r w:rsidRPr="00A42DE1">
        <w:rPr>
          <w:rFonts w:ascii="Menlo" w:eastAsiaTheme="minorHAnsi" w:hAnsi="Menlo" w:cs="Courier"/>
          <w:color w:val="808000"/>
          <w:szCs w:val="24"/>
        </w:rPr>
        <w:t>@Override</w:t>
      </w:r>
      <w:r w:rsidRPr="00A42DE1">
        <w:rPr>
          <w:rFonts w:ascii="Menlo" w:eastAsiaTheme="minorHAnsi" w:hAnsi="Menlo" w:cs="Courier"/>
          <w:color w:val="808000"/>
          <w:szCs w:val="24"/>
        </w:rPr>
        <w:br/>
        <w:t xml:space="preserve">    </w:t>
      </w:r>
      <w:r w:rsidRPr="00A42DE1">
        <w:rPr>
          <w:rFonts w:ascii="Menlo" w:eastAsiaTheme="minorHAnsi" w:hAnsi="Menlo" w:cs="Courier"/>
          <w:b/>
          <w:bCs/>
          <w:color w:val="000080"/>
          <w:szCs w:val="24"/>
        </w:rPr>
        <w:t xml:space="preserve">protected </w:t>
      </w:r>
      <w:r w:rsidRPr="00A42DE1">
        <w:rPr>
          <w:rFonts w:ascii="Menlo" w:eastAsiaTheme="minorHAnsi" w:hAnsi="Menlo" w:cs="Courier"/>
          <w:color w:val="000000"/>
          <w:szCs w:val="24"/>
        </w:rPr>
        <w:t>Void doInBackground(Void... params) {</w:t>
      </w:r>
      <w:r w:rsidRPr="00A42DE1">
        <w:rPr>
          <w:rFonts w:ascii="Menlo" w:eastAsiaTheme="minorHAnsi" w:hAnsi="Menlo" w:cs="Courier"/>
          <w:color w:val="000000"/>
          <w:szCs w:val="24"/>
        </w:rPr>
        <w:br/>
        <w:t xml:space="preserve">        </w:t>
      </w:r>
      <w:r w:rsidRPr="00A42DE1">
        <w:rPr>
          <w:rFonts w:ascii="Menlo" w:eastAsiaTheme="minorHAnsi" w:hAnsi="Menlo" w:cs="Courier"/>
          <w:b/>
          <w:bCs/>
          <w:color w:val="660E7A"/>
          <w:szCs w:val="24"/>
        </w:rPr>
        <w:t xml:space="preserve">strResult </w:t>
      </w:r>
      <w:r w:rsidRPr="00A42DE1">
        <w:rPr>
          <w:rFonts w:ascii="Menlo" w:eastAsiaTheme="minorHAnsi" w:hAnsi="Menlo" w:cs="Courier"/>
          <w:color w:val="000000"/>
          <w:szCs w:val="24"/>
        </w:rPr>
        <w:t>= Upload.</w:t>
      </w:r>
      <w:r w:rsidRPr="00A42DE1">
        <w:rPr>
          <w:rFonts w:ascii="Menlo" w:eastAsiaTheme="minorHAnsi" w:hAnsi="Menlo" w:cs="Courier"/>
          <w:i/>
          <w:iCs/>
          <w:color w:val="000000"/>
          <w:szCs w:val="24"/>
        </w:rPr>
        <w:t>upload</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URL</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image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return 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protected void </w:t>
      </w:r>
      <w:r w:rsidRPr="00A42DE1">
        <w:rPr>
          <w:rFonts w:ascii="Menlo" w:eastAsiaTheme="minorHAnsi" w:hAnsi="Menlo" w:cs="Courier"/>
          <w:color w:val="000000"/>
          <w:szCs w:val="24"/>
        </w:rPr>
        <w:t>onPostExecute(Void result)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.isShowing()) {</w:t>
      </w:r>
      <w:r w:rsidRPr="00A42DE1">
        <w:rPr>
          <w:rFonts w:ascii="Menlo" w:eastAsiaTheme="minorHAnsi" w:hAnsi="Menlo" w:cs="Courier"/>
          <w:color w:val="000000"/>
          <w:szCs w:val="24"/>
        </w:rPr>
        <w:br/>
        <w:t xml:space="preserve">            </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.dismiss()</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updateMainUi(</w:t>
      </w:r>
      <w:r w:rsidRPr="00A42DE1">
        <w:rPr>
          <w:rFonts w:ascii="Menlo" w:eastAsiaTheme="minorHAnsi" w:hAnsi="Menlo" w:cs="Courier"/>
          <w:b/>
          <w:bCs/>
          <w:color w:val="660E7A"/>
          <w:szCs w:val="24"/>
        </w:rPr>
        <w:t>strResult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6F47F3E0" w14:textId="77777777" w:rsidR="00C63EB3" w:rsidRDefault="00C63EB3" w:rsidP="00C63EB3">
      <w:pPr>
        <w:pStyle w:val="Beschriftung"/>
        <w:jc w:val="both"/>
      </w:pPr>
      <w:bookmarkStart w:id="111" w:name="_Toc281476707"/>
      <w:r>
        <w:t xml:space="preserve">Code </w:t>
      </w:r>
      <w:fldSimple w:instr=" STYLEREF 1 \s ">
        <w:r>
          <w:rPr>
            <w:noProof/>
          </w:rPr>
          <w:t>5</w:t>
        </w:r>
      </w:fldSimple>
      <w:r>
        <w:t>.</w:t>
      </w:r>
      <w:fldSimple w:instr=" SEQ Code \* ARABIC \s 1 ">
        <w:r>
          <w:rPr>
            <w:noProof/>
          </w:rPr>
          <w:t>1</w:t>
        </w:r>
      </w:fldSimple>
      <w:r w:rsidRPr="00FC02FE">
        <w:rPr>
          <w:b w:val="0"/>
        </w:rPr>
        <w:tab/>
      </w:r>
      <w:r>
        <w:rPr>
          <w:b w:val="0"/>
        </w:rPr>
        <w:t>Asynchroner Uploadprozess</w:t>
      </w:r>
      <w:bookmarkEnd w:id="111"/>
    </w:p>
    <w:p w14:paraId="3663BB35" w14:textId="77777777" w:rsidR="00C63EB3" w:rsidRDefault="00C63EB3" w:rsidP="00C63EB3">
      <w:pPr>
        <w:pStyle w:val="BasicText"/>
      </w:pPr>
      <w:r>
        <w:t>Der asynchrone Prozess greift für die Ausführung des Uploads auf eine eigene Uploadverwaltung (</w:t>
      </w:r>
      <w:r w:rsidRPr="00E21734">
        <w:rPr>
          <w:rStyle w:val="IntensiverVerweis"/>
        </w:rPr>
        <w:t>Code 5.2</w:t>
      </w:r>
      <w:r>
        <w:t xml:space="preserve">) zurück, welche </w:t>
      </w:r>
      <w:commentRangeStart w:id="112"/>
      <w:r>
        <w:t xml:space="preserve">Apache HTTP Components </w:t>
      </w:r>
      <w:commentRangeEnd w:id="112"/>
      <w:r>
        <w:rPr>
          <w:rStyle w:val="Kommentarzeichen"/>
        </w:rPr>
        <w:commentReference w:id="112"/>
      </w:r>
      <w:r>
        <w:t>nutzt um die Anfrage an den Server vorzubereiten, zu stellen und die Antwort im Anschluss zu empfangen, auszuwerten und zu interpretieren. Für eine erfolgreiche Rückmeldung des Servers müssen der HTML-Statuscode 200, sowie ein Ergebnisinhalt vorliegen. Ist dies nicht gegeben, wird der Prozess an diesem Punkt abgebrochen und dem Nutzer wird eine Fehlermeldung angezeigt.</w:t>
      </w:r>
    </w:p>
    <w:p w14:paraId="2B11AA36" w14:textId="77777777" w:rsidR="00C63EB3" w:rsidRPr="000530F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0530FE">
        <w:rPr>
          <w:rFonts w:ascii="Menlo" w:eastAsiaTheme="minorHAnsi" w:hAnsi="Menlo" w:cs="Courier"/>
          <w:b/>
          <w:bCs/>
          <w:color w:val="000080"/>
          <w:sz w:val="22"/>
          <w:szCs w:val="22"/>
        </w:rPr>
        <w:t>t</w:t>
      </w:r>
      <w:r w:rsidRPr="00A42DE1">
        <w:rPr>
          <w:rFonts w:ascii="Menlo" w:eastAsiaTheme="minorHAnsi" w:hAnsi="Menlo" w:cs="Courier"/>
          <w:b/>
          <w:bCs/>
          <w:color w:val="000080"/>
          <w:szCs w:val="24"/>
        </w:rPr>
        <w:t xml:space="preserve">ry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HttpClient httpClient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DefaultHttpClient()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HttpPost httpPost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HttpPost(URL)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MultipartEntityBuilder entity = MultipartEntityBuilder.</w:t>
      </w:r>
      <w:r w:rsidRPr="00A42DE1">
        <w:rPr>
          <w:rFonts w:ascii="Menlo" w:eastAsiaTheme="minorHAnsi" w:hAnsi="Menlo" w:cs="Courier"/>
          <w:i/>
          <w:iCs/>
          <w:color w:val="000000"/>
          <w:szCs w:val="24"/>
        </w:rPr>
        <w:t>create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entity.addTextBody(</w:t>
      </w:r>
      <w:r w:rsidRPr="00A42DE1">
        <w:rPr>
          <w:rFonts w:ascii="Menlo" w:eastAsiaTheme="minorHAnsi" w:hAnsi="Menlo" w:cs="Courier"/>
          <w:b/>
          <w:bCs/>
          <w:color w:val="008000"/>
          <w:szCs w:val="24"/>
        </w:rPr>
        <w:t>"name"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 xml:space="preserve">Date() + </w:t>
      </w:r>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entity.addBinaryBody(</w:t>
      </w:r>
      <w:r w:rsidRPr="00A42DE1">
        <w:rPr>
          <w:rFonts w:ascii="Menlo" w:eastAsiaTheme="minorHAnsi" w:hAnsi="Menlo" w:cs="Courier"/>
          <w:b/>
          <w:bCs/>
          <w:color w:val="008000"/>
          <w:szCs w:val="24"/>
        </w:rPr>
        <w:t>"file"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image)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httpPost.setEntity(entity.build())</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HttpResponse response = httpClient.execute(httpPost)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int </w:t>
      </w:r>
      <w:r w:rsidRPr="00A42DE1">
        <w:rPr>
          <w:rFonts w:ascii="Menlo" w:eastAsiaTheme="minorHAnsi" w:hAnsi="Menlo" w:cs="Courier"/>
          <w:color w:val="000000"/>
          <w:szCs w:val="24"/>
        </w:rPr>
        <w:t>statusCode = response.getStatusLine().getStatusCode()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(statusCode != </w:t>
      </w:r>
      <w:r w:rsidRPr="00A42DE1">
        <w:rPr>
          <w:rFonts w:ascii="Menlo" w:eastAsiaTheme="minorHAnsi" w:hAnsi="Menlo" w:cs="Courier"/>
          <w:color w:val="0000FF"/>
          <w:szCs w:val="24"/>
        </w:rPr>
        <w:t>200</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 xml:space="preserve">"Error: " </w:t>
      </w:r>
      <w:r w:rsidRPr="00A42DE1">
        <w:rPr>
          <w:rFonts w:ascii="Menlo" w:eastAsiaTheme="minorHAnsi" w:hAnsi="Menlo" w:cs="Courier"/>
          <w:color w:val="000000"/>
          <w:szCs w:val="24"/>
        </w:rPr>
        <w:t xml:space="preserve">+ statusCode + </w:t>
      </w:r>
      <w:r w:rsidRPr="00A42DE1">
        <w:rPr>
          <w:rFonts w:ascii="Menlo" w:eastAsiaTheme="minorHAnsi" w:hAnsi="Menlo" w:cs="Courier"/>
          <w:b/>
          <w:bCs/>
          <w:color w:val="008000"/>
          <w:szCs w:val="24"/>
        </w:rPr>
        <w:t>" Something in the uploading process went wrong"</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(response.getEntity() != </w:t>
      </w:r>
      <w:r w:rsidRPr="00A42DE1">
        <w:rPr>
          <w:rFonts w:ascii="Menlo" w:eastAsiaTheme="minorHAnsi" w:hAnsi="Menlo" w:cs="Courier"/>
          <w:b/>
          <w:bCs/>
          <w:color w:val="000080"/>
          <w:szCs w:val="24"/>
        </w:rPr>
        <w:t>null</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HttpEntity responseEntity = response.getEntity()</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String resStr = </w:t>
      </w:r>
      <w:r w:rsidRPr="00A42DE1">
        <w:rPr>
          <w:rFonts w:ascii="Menlo" w:eastAsiaTheme="minorHAnsi" w:hAnsi="Menlo" w:cs="Courier"/>
          <w:color w:val="000000"/>
          <w:szCs w:val="24"/>
        </w:rPr>
        <w:lastRenderedPageBreak/>
        <w:t>EntityUtils.</w:t>
      </w:r>
      <w:r w:rsidRPr="00A42DE1">
        <w:rPr>
          <w:rFonts w:ascii="Menlo" w:eastAsiaTheme="minorHAnsi" w:hAnsi="Menlo" w:cs="Courier"/>
          <w:i/>
          <w:iCs/>
          <w:color w:val="000000"/>
          <w:szCs w:val="24"/>
        </w:rPr>
        <w:t>toString</w:t>
      </w:r>
      <w:r w:rsidRPr="00A42DE1">
        <w:rPr>
          <w:rFonts w:ascii="Menlo" w:eastAsiaTheme="minorHAnsi" w:hAnsi="Menlo" w:cs="Courier"/>
          <w:color w:val="000000"/>
          <w:szCs w:val="24"/>
        </w:rPr>
        <w:t>(responseEntity)</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i/>
          <w:iCs/>
          <w:color w:val="808080"/>
          <w:szCs w:val="24"/>
        </w:rPr>
        <w:t>// parse to JSON</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 xml:space="preserve">JSONObject result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JSONObject(resStr)</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String token = result.getString(</w:t>
      </w:r>
      <w:r w:rsidRPr="00A42DE1">
        <w:rPr>
          <w:rFonts w:ascii="Menlo" w:eastAsiaTheme="minorHAnsi" w:hAnsi="Menlo" w:cs="Courier"/>
          <w:b/>
          <w:bCs/>
          <w:color w:val="008000"/>
          <w:szCs w:val="24"/>
        </w:rPr>
        <w:t>"message"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responseEntity.consumeContent()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token</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"Something went terrible wrong"</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5FBB97CE" w14:textId="77777777" w:rsidR="00C63EB3" w:rsidRDefault="00C63EB3" w:rsidP="00C63EB3">
      <w:pPr>
        <w:pStyle w:val="Beschriftung"/>
        <w:jc w:val="both"/>
        <w:rPr>
          <w:b w:val="0"/>
        </w:rPr>
      </w:pPr>
      <w:bookmarkStart w:id="113" w:name="_Toc281476708"/>
      <w:r>
        <w:t xml:space="preserve">Code </w:t>
      </w:r>
      <w:fldSimple w:instr=" STYLEREF 1 \s ">
        <w:r>
          <w:rPr>
            <w:noProof/>
          </w:rPr>
          <w:t>5</w:t>
        </w:r>
      </w:fldSimple>
      <w:r>
        <w:t>.</w:t>
      </w:r>
      <w:fldSimple w:instr=" SEQ Code \* ARABIC \s 1 ">
        <w:r>
          <w:rPr>
            <w:noProof/>
          </w:rPr>
          <w:t>2</w:t>
        </w:r>
      </w:fldSimple>
      <w:r w:rsidRPr="00FC02FE">
        <w:rPr>
          <w:b w:val="0"/>
        </w:rPr>
        <w:tab/>
      </w:r>
      <w:r>
        <w:rPr>
          <w:b w:val="0"/>
        </w:rPr>
        <w:t>Erstellung der Anfrage und Auswertung der Antwort</w:t>
      </w:r>
      <w:bookmarkEnd w:id="113"/>
    </w:p>
    <w:p w14:paraId="3ABBB0E6" w14:textId="416B3CB0" w:rsidR="00C63EB3" w:rsidRPr="0058736C" w:rsidRDefault="00C63EB3" w:rsidP="00C63EB3">
      <w:pPr>
        <w:pStyle w:val="BasicText"/>
      </w:pPr>
      <w:r>
        <w:t>Nach der Antwort der Uploadverwaltung wird das Ergebnis an eine Methode zur Anpassung der Benutzeroberfläche (</w:t>
      </w:r>
      <w:r w:rsidRPr="00E21734">
        <w:rPr>
          <w:rStyle w:val="IntensiverVerweis"/>
        </w:rPr>
        <w:t>Code 5.3</w:t>
      </w:r>
      <w:r w:rsidRPr="00DF4603">
        <w:t>)</w:t>
      </w:r>
      <w:r w:rsidR="00DF4603" w:rsidRPr="00DF4603">
        <w:t xml:space="preserve"> </w:t>
      </w:r>
      <w:r>
        <w:t>weitergeleitet. Diese erstellt zur Anzeige des Ergebnisses eine Card und</w:t>
      </w:r>
      <w:r w:rsidR="00DF4603">
        <w:t xml:space="preserve"> befüllt diese mit dem Ergebnis</w:t>
      </w:r>
      <w:r>
        <w:t xml:space="preserve"> um sie dann für den Nutzer sichtbar in den Vordergrund zu bringen.</w:t>
      </w:r>
    </w:p>
    <w:p w14:paraId="4D7E3315"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void </w:t>
      </w:r>
      <w:r w:rsidRPr="00A42DE1">
        <w:rPr>
          <w:rFonts w:ascii="Menlo" w:eastAsiaTheme="minorHAnsi" w:hAnsi="Menlo" w:cs="Courier"/>
          <w:color w:val="000000"/>
          <w:szCs w:val="24"/>
        </w:rPr>
        <w:t>updateMainUi(String result) {</w:t>
      </w:r>
      <w:r w:rsidRPr="00A42DE1">
        <w:rPr>
          <w:rFonts w:ascii="Menlo" w:eastAsiaTheme="minorHAnsi" w:hAnsi="Menlo" w:cs="Courier"/>
          <w:color w:val="000000"/>
          <w:szCs w:val="24"/>
        </w:rPr>
        <w:br/>
        <w:t xml:space="preserve">    CardBuilder cardBuilder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CardBuilder(</w:t>
      </w:r>
      <w:r w:rsidRPr="00A42DE1">
        <w:rPr>
          <w:rFonts w:ascii="Menlo" w:eastAsiaTheme="minorHAnsi" w:hAnsi="Menlo" w:cs="Courier"/>
          <w:b/>
          <w:bCs/>
          <w:color w:val="000080"/>
          <w:szCs w:val="24"/>
        </w:rPr>
        <w:t>this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CardBuilder.Layout.</w:t>
      </w:r>
      <w:r w:rsidRPr="00A42DE1">
        <w:rPr>
          <w:rFonts w:ascii="Menlo" w:eastAsiaTheme="minorHAnsi" w:hAnsi="Menlo" w:cs="Courier"/>
          <w:b/>
          <w:bCs/>
          <w:i/>
          <w:iCs/>
          <w:color w:val="660E7A"/>
          <w:szCs w:val="24"/>
        </w:rPr>
        <w:t>TEXT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t xml:space="preserve"> </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cardBuilder.setText(result)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View resultView = cardBuilder.getView()</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660E7A"/>
          <w:szCs w:val="24"/>
        </w:rPr>
        <w:t>cameraView</w:t>
      </w:r>
      <w:r w:rsidRPr="00A42DE1">
        <w:rPr>
          <w:rFonts w:ascii="Menlo" w:eastAsiaTheme="minorHAnsi" w:hAnsi="Menlo" w:cs="Courier"/>
          <w:color w:val="000000"/>
          <w:szCs w:val="24"/>
        </w:rPr>
        <w:t>.releaseCamera()</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.setContentView(resultView)</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7D7A8A10" w14:textId="77777777" w:rsidR="00C63EB3" w:rsidRPr="00D40680"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610F750E" w14:textId="77777777" w:rsidR="00C63EB3" w:rsidRDefault="00C63EB3" w:rsidP="00C63EB3">
      <w:pPr>
        <w:pStyle w:val="Beschriftung"/>
        <w:jc w:val="both"/>
        <w:rPr>
          <w:b w:val="0"/>
        </w:rPr>
      </w:pPr>
      <w:bookmarkStart w:id="114" w:name="_Toc281476709"/>
      <w:r>
        <w:t xml:space="preserve">Code </w:t>
      </w:r>
      <w:fldSimple w:instr=" STYLEREF 1 \s ">
        <w:r>
          <w:rPr>
            <w:noProof/>
          </w:rPr>
          <w:t>5</w:t>
        </w:r>
      </w:fldSimple>
      <w:r>
        <w:t>.</w:t>
      </w:r>
      <w:fldSimple w:instr=" SEQ Code \* ARABIC \s 1 ">
        <w:r>
          <w:rPr>
            <w:noProof/>
          </w:rPr>
          <w:t>3</w:t>
        </w:r>
      </w:fldSimple>
      <w:r w:rsidRPr="00FC02FE">
        <w:rPr>
          <w:b w:val="0"/>
        </w:rPr>
        <w:tab/>
      </w:r>
      <w:r>
        <w:rPr>
          <w:b w:val="0"/>
        </w:rPr>
        <w:t>Aktualisierung der Benutzeroberfläche</w:t>
      </w:r>
      <w:bookmarkEnd w:id="114"/>
    </w:p>
    <w:p w14:paraId="290A93FF" w14:textId="77777777" w:rsidR="00C63EB3" w:rsidRPr="00D13F12" w:rsidRDefault="00C63EB3" w:rsidP="00C63EB3">
      <w:r>
        <w:t>Im Anschluss ist der Vorgang durch einfaches Tippen auf das Touchfeld neustartbar.</w:t>
      </w:r>
    </w:p>
    <w:p w14:paraId="15DC656C" w14:textId="77777777" w:rsidR="00C63EB3" w:rsidRDefault="00C63EB3" w:rsidP="00C63EB3">
      <w:pPr>
        <w:pStyle w:val="berschrift2"/>
      </w:pPr>
      <w:bookmarkStart w:id="115" w:name="_Toc281476673"/>
      <w:r>
        <w:lastRenderedPageBreak/>
        <w:t>OCV Server</w:t>
      </w:r>
      <w:bookmarkEnd w:id="115"/>
    </w:p>
    <w:p w14:paraId="432B9429" w14:textId="77777777" w:rsidR="00C63EB3" w:rsidRDefault="00C63EB3" w:rsidP="00C63EB3">
      <w:pPr>
        <w:pStyle w:val="Code"/>
        <w:ind w:left="0"/>
        <w:rPr>
          <w:b/>
          <w:sz w:val="18"/>
          <w:szCs w:val="18"/>
        </w:rPr>
      </w:pPr>
      <w:r>
        <w:rPr>
          <w:b/>
          <w:noProof/>
          <w:sz w:val="18"/>
          <w:szCs w:val="18"/>
          <w:lang w:eastAsia="de-DE"/>
        </w:rPr>
        <w:drawing>
          <wp:inline distT="0" distB="0" distL="0" distR="0" wp14:anchorId="72327306" wp14:editId="147393C2">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79DFBE03" w14:textId="77777777" w:rsidR="00C63EB3" w:rsidRPr="00392910" w:rsidRDefault="00C63EB3" w:rsidP="00C63EB3">
      <w:pPr>
        <w:pStyle w:val="Beschriftung"/>
        <w:rPr>
          <w:sz w:val="18"/>
          <w:szCs w:val="18"/>
        </w:rPr>
      </w:pPr>
      <w:bookmarkStart w:id="116" w:name="_Toc281476694"/>
      <w:r w:rsidRPr="00C33FAB">
        <w:t xml:space="preserve">Abb. </w:t>
      </w:r>
      <w:fldSimple w:instr=" STYLEREF 1 \s ">
        <w:r>
          <w:rPr>
            <w:noProof/>
          </w:rPr>
          <w:t>5</w:t>
        </w:r>
      </w:fldSimple>
      <w:r w:rsidRPr="00C33FAB">
        <w:t>.</w:t>
      </w:r>
      <w:fldSimple w:instr=" SEQ Abb. \* ARABIC \s 1 ">
        <w:r>
          <w:rPr>
            <w:noProof/>
          </w:rPr>
          <w:t>2</w:t>
        </w:r>
      </w:fldSimple>
      <w:r w:rsidRPr="00FC02FE">
        <w:rPr>
          <w:b w:val="0"/>
        </w:rPr>
        <w:tab/>
      </w:r>
      <w:r>
        <w:rPr>
          <w:b w:val="0"/>
        </w:rPr>
        <w:t>UML-Darstellung des OCV Servers</w:t>
      </w:r>
      <w:bookmarkEnd w:id="116"/>
    </w:p>
    <w:p w14:paraId="1789601E" w14:textId="77777777" w:rsidR="00C63EB3" w:rsidRDefault="00C63EB3" w:rsidP="00C63EB3">
      <w:r>
        <w:t>Die Anwendungsmöglichkeiten des OCV Server erstrecken sich auf zwei Bereiche:</w:t>
      </w:r>
    </w:p>
    <w:p w14:paraId="0C392F73" w14:textId="77777777" w:rsidR="00C63EB3" w:rsidRDefault="00C63EB3" w:rsidP="00C63EB3">
      <w:pPr>
        <w:pStyle w:val="Listenabsatz"/>
        <w:numPr>
          <w:ilvl w:val="0"/>
          <w:numId w:val="18"/>
        </w:numPr>
      </w:pPr>
      <w:r>
        <w:t>Das Hinzufügen von Objekten zur Datenbasis des Servers</w:t>
      </w:r>
    </w:p>
    <w:p w14:paraId="08DE0C5F" w14:textId="77777777" w:rsidR="00C63EB3" w:rsidRDefault="00C63EB3" w:rsidP="00C63EB3">
      <w:pPr>
        <w:pStyle w:val="Listenabsatz"/>
        <w:numPr>
          <w:ilvl w:val="0"/>
          <w:numId w:val="18"/>
        </w:numPr>
      </w:pPr>
      <w:r>
        <w:t>Die Analyse eines gesendeten Bildes mit Matching gegen die Datenbasis</w:t>
      </w:r>
    </w:p>
    <w:p w14:paraId="498D57D3" w14:textId="77777777" w:rsidR="00C63EB3" w:rsidRDefault="00C63EB3" w:rsidP="00C63EB3">
      <w:r>
        <w:t>Die Ausführung der beiden Grundfunktion geschieht grundsätzlich unabhängig voneinander, allerdings wird dabei auf die gleichen Klassen, insbesondere im Bereich der SURF-Analyse der Bilder und der Datenverwaltung</w:t>
      </w:r>
      <w:del w:id="117" w:author="Jannik Hoffjann" w:date="2014-12-20T17:26:00Z">
        <w:r w:rsidDel="00EC0734">
          <w:delText>,</w:delText>
        </w:r>
      </w:del>
      <w:r>
        <w:t xml:space="preserve"> zurückgegriffen (siehe </w:t>
      </w:r>
      <w:r w:rsidRPr="00D1457A">
        <w:rPr>
          <w:rStyle w:val="IntensiverVerweis"/>
        </w:rPr>
        <w:t>Abb. 5.2</w:t>
      </w:r>
      <w:r>
        <w:t>).</w:t>
      </w:r>
    </w:p>
    <w:p w14:paraId="4E6F2626" w14:textId="77777777" w:rsidR="00C63EB3" w:rsidRDefault="00C63EB3" w:rsidP="00C63EB3">
      <w:pPr>
        <w:pStyle w:val="berschrift3"/>
      </w:pPr>
      <w:bookmarkStart w:id="118" w:name="_Toc281476674"/>
      <w:r>
        <w:t>Hinzufügen eines neuen Objekts</w:t>
      </w:r>
      <w:bookmarkEnd w:id="118"/>
    </w:p>
    <w:p w14:paraId="19175A3F"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String getPlainSummary(String url)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try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Document doc = Jsoup.</w:t>
      </w:r>
      <w:r w:rsidRPr="00A42DE1">
        <w:rPr>
          <w:rFonts w:ascii="Menlo" w:eastAsiaTheme="minorHAnsi" w:hAnsi="Menlo" w:cs="Courier"/>
          <w:i/>
          <w:iCs/>
          <w:color w:val="000000"/>
          <w:szCs w:val="24"/>
        </w:rPr>
        <w:t>parse</w:t>
      </w:r>
      <w:r w:rsidRPr="00A42DE1">
        <w:rPr>
          <w:rFonts w:ascii="Menlo" w:eastAsiaTheme="minorHAnsi" w:hAnsi="Menlo" w:cs="Courier"/>
          <w:color w:val="000000"/>
          <w:szCs w:val="24"/>
        </w:rPr>
        <w:t>(</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URL(url).openStream()</w:t>
      </w:r>
      <w:r w:rsidRPr="00A42DE1">
        <w:rPr>
          <w:rFonts w:ascii="Menlo" w:eastAsiaTheme="minorHAnsi" w:hAnsi="Menlo" w:cs="Courier"/>
          <w:color w:val="CC7832"/>
          <w:szCs w:val="24"/>
        </w:rPr>
        <w:t xml:space="preserve">, </w:t>
      </w:r>
      <w:r w:rsidRPr="00A42DE1">
        <w:rPr>
          <w:rFonts w:ascii="Menlo" w:eastAsiaTheme="minorHAnsi" w:hAnsi="Menlo" w:cs="Courier"/>
          <w:b/>
          <w:bCs/>
          <w:color w:val="008000"/>
          <w:szCs w:val="24"/>
        </w:rPr>
        <w:t>"UTF-8"</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Elements paragraphs = doc.select(</w:t>
      </w:r>
      <w:r w:rsidRPr="00A42DE1">
        <w:rPr>
          <w:rFonts w:ascii="Menlo" w:eastAsiaTheme="minorHAnsi" w:hAnsi="Menlo" w:cs="Courier"/>
          <w:b/>
          <w:bCs/>
          <w:color w:val="008000"/>
          <w:szCs w:val="24"/>
        </w:rPr>
        <w:t>"#mw-content-text p"</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Element firstParagraph = paragraphs.first()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.debug(firstParagraph.text())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firstParagraph.text()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catch </w:t>
      </w:r>
      <w:r w:rsidRPr="00A42DE1">
        <w:rPr>
          <w:rFonts w:ascii="Menlo" w:eastAsiaTheme="minorHAnsi" w:hAnsi="Menlo" w:cs="Courier"/>
          <w:color w:val="000000"/>
          <w:szCs w:val="24"/>
        </w:rPr>
        <w:t>(Exception e) {</w:t>
      </w:r>
      <w:r w:rsidRPr="00A42DE1">
        <w:rPr>
          <w:rFonts w:ascii="Menlo" w:eastAsiaTheme="minorHAnsi" w:hAnsi="Menlo" w:cs="Courier"/>
          <w:color w:val="000000"/>
          <w:szCs w:val="24"/>
        </w:rPr>
        <w:br/>
        <w:t xml:space="preserve">        </w:t>
      </w:r>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.error(e.getMessage())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e.printStackTrace()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lastRenderedPageBreak/>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"Nothing found here!"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2FEDDF94" w14:textId="77777777" w:rsidR="00C63EB3" w:rsidRDefault="00C63EB3" w:rsidP="00C63EB3">
      <w:pPr>
        <w:pStyle w:val="Beschriftung"/>
        <w:jc w:val="both"/>
      </w:pPr>
      <w:bookmarkStart w:id="119" w:name="_Toc281476710"/>
      <w:r>
        <w:t xml:space="preserve">Code </w:t>
      </w:r>
      <w:fldSimple w:instr=" STYLEREF 1 \s ">
        <w:r>
          <w:rPr>
            <w:noProof/>
          </w:rPr>
          <w:t>5</w:t>
        </w:r>
      </w:fldSimple>
      <w:r>
        <w:t>.</w:t>
      </w:r>
      <w:fldSimple w:instr=" SEQ Code \* ARABIC \s 1 ">
        <w:r>
          <w:rPr>
            <w:noProof/>
          </w:rPr>
          <w:t>4</w:t>
        </w:r>
      </w:fldSimple>
      <w:r w:rsidRPr="00FC02FE">
        <w:rPr>
          <w:b w:val="0"/>
        </w:rPr>
        <w:tab/>
      </w:r>
      <w:r>
        <w:rPr>
          <w:b w:val="0"/>
        </w:rPr>
        <w:t>Extrahierung des ersten Absatzes eines Wikipedia-Artikels</w:t>
      </w:r>
      <w:bookmarkEnd w:id="119"/>
    </w:p>
    <w:p w14:paraId="53A70F8D" w14:textId="77777777" w:rsidR="00C63EB3" w:rsidRDefault="00C63EB3" w:rsidP="00C63EB3">
      <w:pPr>
        <w:pStyle w:val="BasicText"/>
      </w:pPr>
      <w:r>
        <w:t xml:space="preserve">Ein neues Objekt kann über ein POST-Request an die URL des Servers (bspw. </w:t>
      </w:r>
      <w:r w:rsidRPr="002E70B5">
        <w:t>localhost:8080/opencvserver-server/add</w:t>
      </w:r>
      <w:r>
        <w:t>) geschehen. Diese Anfrage wird vom OCV_Controller entgegengenommen und weiter bearbeitet.</w:t>
      </w:r>
    </w:p>
    <w:p w14:paraId="4B0C6572" w14:textId="753C0EFA" w:rsidR="00C63EB3" w:rsidRDefault="00C63EB3" w:rsidP="00C63EB3">
      <w:pPr>
        <w:pStyle w:val="BasicText"/>
      </w:pPr>
      <w:r>
        <w:t>Nach erfolgreichen Hochladen und Überprüfung des hochgeladenen Bildes wird eine Anfrage an den WikiHandler (</w:t>
      </w:r>
      <w:r w:rsidRPr="00E21734">
        <w:rPr>
          <w:rStyle w:val="IntensiverVerweis"/>
        </w:rPr>
        <w:t>Code 5.4</w:t>
      </w:r>
      <w:r>
        <w:t>) ges</w:t>
      </w:r>
      <w:r w:rsidR="00F55010">
        <w:t xml:space="preserve">chickt, der eine Suche </w:t>
      </w:r>
      <w:r>
        <w:t xml:space="preserve">in der freien Internetenzyklopädie Wikipedia nach dem mitgelieferten Namen des Objektes durchführt und im Anschluss den ersten Absatz des Ergebnisses extrahiert. </w:t>
      </w:r>
    </w:p>
    <w:p w14:paraId="359C9C5C"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opencv_core.Mat getDescriptor(File image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boolean </w:t>
      </w:r>
      <w:r w:rsidRPr="00A42DE1">
        <w:rPr>
          <w:rFonts w:ascii="Menlo" w:eastAsiaTheme="minorHAnsi" w:hAnsi="Menlo" w:cs="Courier"/>
          <w:color w:val="000000"/>
          <w:szCs w:val="24"/>
        </w:rPr>
        <w:t>debug) {</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 xml:space="preserve">opencv_features2d.KeyPoint keypoints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opencv_features2d.KeyPoint()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opencv_core.Mat descriptors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opencv_core.Mat()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opencv_core.Mat mImage = opencv_highgui.</w:t>
      </w:r>
      <w:r w:rsidRPr="00A42DE1">
        <w:rPr>
          <w:rFonts w:ascii="Menlo" w:eastAsiaTheme="minorHAnsi" w:hAnsi="Menlo" w:cs="Courier"/>
          <w:i/>
          <w:iCs/>
          <w:color w:val="000000"/>
          <w:szCs w:val="24"/>
        </w:rPr>
        <w:t>imread</w:t>
      </w:r>
      <w:r w:rsidRPr="00A42DE1">
        <w:rPr>
          <w:rFonts w:ascii="Menlo" w:eastAsiaTheme="minorHAnsi" w:hAnsi="Menlo" w:cs="Courier"/>
          <w:color w:val="000000"/>
          <w:szCs w:val="24"/>
        </w:rPr>
        <w:t>(image.getAbsolutePath())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opencv_imgproc.</w:t>
      </w:r>
      <w:r w:rsidRPr="00A42DE1">
        <w:rPr>
          <w:rFonts w:ascii="Menlo" w:eastAsiaTheme="minorHAnsi" w:hAnsi="Menlo" w:cs="Courier"/>
          <w:i/>
          <w:iCs/>
          <w:color w:val="000000"/>
          <w:szCs w:val="24"/>
        </w:rPr>
        <w:t>cvtColor</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opencv_imgproc.</w:t>
      </w:r>
      <w:r w:rsidRPr="00A42DE1">
        <w:rPr>
          <w:rFonts w:ascii="Menlo" w:eastAsiaTheme="minorHAnsi" w:hAnsi="Menlo" w:cs="Courier"/>
          <w:b/>
          <w:bCs/>
          <w:i/>
          <w:iCs/>
          <w:color w:val="660E7A"/>
          <w:szCs w:val="24"/>
        </w:rPr>
        <w:t>COLOR_BGR2GRAY</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t xml:space="preserve">    </w:t>
      </w:r>
      <w:r w:rsidRPr="00A42DE1">
        <w:rPr>
          <w:rFonts w:ascii="Menlo" w:eastAsiaTheme="minorHAnsi" w:hAnsi="Menlo" w:cs="Courier"/>
          <w:i/>
          <w:iCs/>
          <w:color w:val="660E7A"/>
          <w:szCs w:val="24"/>
        </w:rPr>
        <w:t>surfFeatureDetector</w:t>
      </w:r>
      <w:r w:rsidRPr="00A42DE1">
        <w:rPr>
          <w:rFonts w:ascii="Menlo" w:eastAsiaTheme="minorHAnsi" w:hAnsi="Menlo" w:cs="Courier"/>
          <w:color w:val="000000"/>
          <w:szCs w:val="24"/>
        </w:rPr>
        <w:t>.detect(mImage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i/>
          <w:iCs/>
          <w:color w:val="660E7A"/>
          <w:szCs w:val="24"/>
        </w:rPr>
        <w:t>surfDescriptorExtractor</w:t>
      </w:r>
      <w:r w:rsidRPr="00A42DE1">
        <w:rPr>
          <w:rFonts w:ascii="Menlo" w:eastAsiaTheme="minorHAnsi" w:hAnsi="Menlo" w:cs="Courier"/>
          <w:color w:val="000000"/>
          <w:szCs w:val="24"/>
        </w:rPr>
        <w:t>.compute(mImage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000000"/>
          <w:szCs w:val="24"/>
        </w:rPr>
        <w:t xml:space="preserve">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54273602" w14:textId="77777777" w:rsidR="00C63EB3" w:rsidRDefault="00C63EB3" w:rsidP="00C63EB3">
      <w:pPr>
        <w:pStyle w:val="Beschriftung"/>
        <w:jc w:val="both"/>
      </w:pPr>
      <w:bookmarkStart w:id="120" w:name="_Toc281476711"/>
      <w:r>
        <w:t xml:space="preserve">Code </w:t>
      </w:r>
      <w:fldSimple w:instr=" STYLEREF 1 \s ">
        <w:r>
          <w:rPr>
            <w:noProof/>
          </w:rPr>
          <w:t>5</w:t>
        </w:r>
      </w:fldSimple>
      <w:r>
        <w:t>.</w:t>
      </w:r>
      <w:fldSimple w:instr=" SEQ Code \* ARABIC \s 1 ">
        <w:r>
          <w:rPr>
            <w:noProof/>
          </w:rPr>
          <w:t>5</w:t>
        </w:r>
      </w:fldSimple>
      <w:r w:rsidRPr="00FC02FE">
        <w:rPr>
          <w:b w:val="0"/>
        </w:rPr>
        <w:tab/>
      </w:r>
      <w:r>
        <w:rPr>
          <w:b w:val="0"/>
        </w:rPr>
        <w:t>Keypointerkennung und Deskriptorextraktion</w:t>
      </w:r>
      <w:bookmarkEnd w:id="120"/>
    </w:p>
    <w:p w14:paraId="7F4FDA97" w14:textId="77777777" w:rsidR="00C63EB3" w:rsidRDefault="00C63EB3" w:rsidP="00C63EB3">
      <w:pPr>
        <w:pStyle w:val="BasicText"/>
      </w:pPr>
      <w:r>
        <w:t>Danach wird durch den OCV_Descriptor (</w:t>
      </w:r>
      <w:r w:rsidRPr="00E21734">
        <w:rPr>
          <w:rStyle w:val="IntensiverVerweis"/>
        </w:rPr>
        <w:t>Code 5.5</w:t>
      </w:r>
      <w:r>
        <w:t xml:space="preserve">) eine Keypointanalyse und Deskriptorextraktion mit Hilfe des von OpenCV bereitgestellten SURF-Algorithmus durchgeführt, diese Ergebnisse werden in einer Matrix zurückgeliefert und vom Serializer gelesen und in eine Extensible Markup Language Datei (XML-Datei) überschrieben um die Ergebnisse für zukünftige Analyseanfragen verfügbar zu machen.  </w:t>
      </w:r>
    </w:p>
    <w:p w14:paraId="3581DA54"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String serializeMat(String 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opencv_core.Mat sMat) {</w:t>
      </w:r>
      <w:r w:rsidRPr="00A42DE1">
        <w:rPr>
          <w:rFonts w:ascii="Menlo" w:eastAsiaTheme="minorHAnsi" w:hAnsi="Menlo" w:cs="Courier"/>
          <w:color w:val="000000"/>
          <w:szCs w:val="24"/>
        </w:rPr>
        <w:br/>
        <w:t xml:space="preserve">    File dir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File(</w:t>
      </w:r>
      <w:r w:rsidRPr="00A42DE1">
        <w:rPr>
          <w:rFonts w:ascii="Menlo" w:eastAsiaTheme="minorHAnsi" w:hAnsi="Menlo" w:cs="Courier"/>
          <w:b/>
          <w:bCs/>
          <w:i/>
          <w:iCs/>
          <w:color w:val="660E7A"/>
          <w:szCs w:val="24"/>
        </w:rPr>
        <w:t xml:space="preserve">root </w:t>
      </w:r>
      <w:r w:rsidRPr="00A42DE1">
        <w:rPr>
          <w:rFonts w:ascii="Menlo" w:eastAsiaTheme="minorHAnsi" w:hAnsi="Menlo" w:cs="Courier"/>
          <w:color w:val="000000"/>
          <w:szCs w:val="24"/>
        </w:rPr>
        <w:t>+ File.</w:t>
      </w:r>
      <w:r w:rsidRPr="00A42DE1">
        <w:rPr>
          <w:rFonts w:ascii="Menlo" w:eastAsiaTheme="minorHAnsi" w:hAnsi="Menlo" w:cs="Courier"/>
          <w:b/>
          <w:bCs/>
          <w:i/>
          <w:iCs/>
          <w:color w:val="660E7A"/>
          <w:szCs w:val="24"/>
        </w:rPr>
        <w:t xml:space="preserve">separator </w:t>
      </w:r>
      <w:r w:rsidRPr="00A42DE1">
        <w:rPr>
          <w:rFonts w:ascii="Menlo" w:eastAsiaTheme="minorHAnsi" w:hAnsi="Menlo" w:cs="Courier"/>
          <w:color w:val="000000"/>
          <w:szCs w:val="24"/>
        </w:rPr>
        <w:t xml:space="preserve">+ </w:t>
      </w:r>
      <w:r w:rsidRPr="00A42DE1">
        <w:rPr>
          <w:rFonts w:ascii="Menlo" w:eastAsiaTheme="minorHAnsi" w:hAnsi="Menlo" w:cs="Courier"/>
          <w:b/>
          <w:bCs/>
          <w:color w:val="008000"/>
          <w:szCs w:val="24"/>
        </w:rPr>
        <w:t>"object_xml"</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if</w:t>
      </w:r>
      <w:r w:rsidRPr="00A42DE1">
        <w:rPr>
          <w:rFonts w:ascii="Menlo" w:eastAsiaTheme="minorHAnsi" w:hAnsi="Menlo" w:cs="Courier"/>
          <w:color w:val="000000"/>
          <w:szCs w:val="24"/>
        </w:rPr>
        <w:t>(!dir.exists())</w:t>
      </w:r>
      <w:r w:rsidRPr="00A42DE1">
        <w:rPr>
          <w:rFonts w:ascii="Menlo" w:eastAsiaTheme="minorHAnsi" w:hAnsi="Menlo" w:cs="Courier"/>
          <w:color w:val="000000"/>
          <w:szCs w:val="24"/>
        </w:rPr>
        <w:br/>
        <w:t xml:space="preserve">        dir.mkdirs()</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String filePath = dir.getAbsolutePath() + File.</w:t>
      </w:r>
      <w:r w:rsidRPr="00A42DE1">
        <w:rPr>
          <w:rFonts w:ascii="Menlo" w:eastAsiaTheme="minorHAnsi" w:hAnsi="Menlo" w:cs="Courier"/>
          <w:b/>
          <w:bCs/>
          <w:i/>
          <w:iCs/>
          <w:color w:val="660E7A"/>
          <w:szCs w:val="24"/>
        </w:rPr>
        <w:t xml:space="preserve">separator </w:t>
      </w:r>
      <w:r w:rsidRPr="00A42DE1">
        <w:rPr>
          <w:rFonts w:ascii="Menlo" w:eastAsiaTheme="minorHAnsi" w:hAnsi="Menlo" w:cs="Courier"/>
          <w:color w:val="000000"/>
          <w:szCs w:val="24"/>
        </w:rPr>
        <w:t>+ UUID.</w:t>
      </w:r>
      <w:r w:rsidRPr="00A42DE1">
        <w:rPr>
          <w:rFonts w:ascii="Menlo" w:eastAsiaTheme="minorHAnsi" w:hAnsi="Menlo" w:cs="Courier"/>
          <w:i/>
          <w:iCs/>
          <w:color w:val="000000"/>
          <w:szCs w:val="24"/>
        </w:rPr>
        <w:t>randomUUID</w:t>
      </w:r>
      <w:r w:rsidRPr="00A42DE1">
        <w:rPr>
          <w:rFonts w:ascii="Menlo" w:eastAsiaTheme="minorHAnsi" w:hAnsi="Menlo" w:cs="Courier"/>
          <w:color w:val="000000"/>
          <w:szCs w:val="24"/>
        </w:rPr>
        <w:t xml:space="preserve">() + </w:t>
      </w:r>
      <w:r w:rsidRPr="00A42DE1">
        <w:rPr>
          <w:rFonts w:ascii="Menlo" w:eastAsiaTheme="minorHAnsi" w:hAnsi="Menlo" w:cs="Courier"/>
          <w:b/>
          <w:bCs/>
          <w:color w:val="008000"/>
          <w:szCs w:val="24"/>
        </w:rPr>
        <w:t>".xml"</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opencv_core.FileStorage storage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lastRenderedPageBreak/>
        <w:t>opencv_core.FileStorage(filePath</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opencv_core.FileStorage.</w:t>
      </w:r>
      <w:r w:rsidRPr="00A42DE1">
        <w:rPr>
          <w:rFonts w:ascii="Menlo" w:eastAsiaTheme="minorHAnsi" w:hAnsi="Menlo" w:cs="Courier"/>
          <w:b/>
          <w:bCs/>
          <w:i/>
          <w:iCs/>
          <w:color w:val="660E7A"/>
          <w:szCs w:val="24"/>
        </w:rPr>
        <w:t>WRITE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opencv_core.CvMat cvMat = sMat.asCvMat()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storage.writeObj(name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cvMat)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storage.release()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filePath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51A18B93" w14:textId="77777777" w:rsidR="00C63EB3" w:rsidRDefault="00C63EB3" w:rsidP="00C63EB3">
      <w:pPr>
        <w:pStyle w:val="Beschriftung"/>
        <w:jc w:val="both"/>
      </w:pPr>
      <w:bookmarkStart w:id="121" w:name="_Toc281476712"/>
      <w:r>
        <w:t xml:space="preserve">Code </w:t>
      </w:r>
      <w:fldSimple w:instr=" STYLEREF 1 \s ">
        <w:r>
          <w:rPr>
            <w:noProof/>
          </w:rPr>
          <w:t>5</w:t>
        </w:r>
      </w:fldSimple>
      <w:r>
        <w:t>.</w:t>
      </w:r>
      <w:fldSimple w:instr=" SEQ Code \* ARABIC \s 1 ">
        <w:r>
          <w:rPr>
            <w:noProof/>
          </w:rPr>
          <w:t>6</w:t>
        </w:r>
      </w:fldSimple>
      <w:r w:rsidRPr="00FC02FE">
        <w:rPr>
          <w:b w:val="0"/>
        </w:rPr>
        <w:tab/>
      </w:r>
      <w:r>
        <w:rPr>
          <w:b w:val="0"/>
        </w:rPr>
        <w:t>Serialisierung einer Deskriptormatrix</w:t>
      </w:r>
      <w:bookmarkEnd w:id="121"/>
    </w:p>
    <w:p w14:paraId="3D74760C" w14:textId="262F82BC" w:rsidR="00C63EB3" w:rsidRDefault="00C63EB3" w:rsidP="00C63EB3">
      <w:pPr>
        <w:pStyle w:val="BasicText"/>
      </w:pPr>
      <w:r>
        <w:t>Der Serializer (</w:t>
      </w:r>
      <w:r w:rsidRPr="00E21734">
        <w:rPr>
          <w:rStyle w:val="IntensiverVerweis"/>
        </w:rPr>
        <w:t>Code 5.6</w:t>
      </w:r>
      <w:r>
        <w:t xml:space="preserve">) nutzt zum Schreiben der Matrix in eine XML-Datei die C++ Klasse FileStorage, welche über JavaCPP zugänglich gemacht wird. Aufgrund der Komplexität der von OpenCV genutzten Matrizen, </w:t>
      </w:r>
      <w:commentRangeStart w:id="122"/>
      <w:r>
        <w:t>war dies der effektivste Weg um die ermittelten Deskriptor</w:t>
      </w:r>
      <w:r w:rsidR="00F55010">
        <w:t xml:space="preserve">en für spätere Nutzung zwischen zu </w:t>
      </w:r>
      <w:r>
        <w:t>speichern.</w:t>
      </w:r>
      <w:commentRangeEnd w:id="122"/>
      <w:r w:rsidR="00F55010">
        <w:rPr>
          <w:rStyle w:val="Kommentarzeichen"/>
        </w:rPr>
        <w:commentReference w:id="122"/>
      </w:r>
    </w:p>
    <w:p w14:paraId="37E17690" w14:textId="77777777" w:rsidR="00C63EB3" w:rsidRPr="00A42DE1" w:rsidRDefault="00C63EB3" w:rsidP="00C63EB3">
      <w:pPr>
        <w:pStyle w:val="BasicText"/>
        <w:ind w:left="708"/>
        <w:jc w:val="left"/>
        <w:rPr>
          <w:rFonts w:ascii="Menlo Regular" w:hAnsi="Menlo Regular" w:cs="Menlo Regular"/>
          <w:szCs w:val="24"/>
        </w:rPr>
      </w:pPr>
      <w:r>
        <w:rPr>
          <w:rFonts w:ascii="Menlo Regular" w:eastAsiaTheme="minorHAnsi" w:hAnsi="Menlo Regular" w:cs="Menlo Regular"/>
          <w:color w:val="0E0E0E"/>
          <w:sz w:val="22"/>
          <w:szCs w:val="22"/>
          <w:lang w:eastAsia="en-US"/>
        </w:rPr>
        <w:br/>
      </w:r>
      <w:r w:rsidRPr="00A42DE1">
        <w:rPr>
          <w:rFonts w:ascii="Menlo Regular" w:eastAsiaTheme="minorHAnsi" w:hAnsi="Menlo Regular" w:cs="Menlo Regular"/>
          <w:color w:val="0E0E0E"/>
          <w:szCs w:val="24"/>
          <w:lang w:eastAsia="en-US"/>
        </w:rPr>
        <w:t>{"name":"Club-Mate"</w:t>
      </w:r>
      <w:r w:rsidRPr="00A42DE1">
        <w:rPr>
          <w:rFonts w:ascii="Menlo Regular" w:eastAsiaTheme="minorHAnsi" w:hAnsi="Menlo Regular" w:cs="Menlo Regular"/>
          <w:color w:val="0E0E0E"/>
          <w:szCs w:val="24"/>
          <w:lang w:eastAsia="en-US"/>
        </w:rPr>
        <w:br/>
        <w:t>,"descriptorPath":"/root/Bachelorarbeit/dev/OCV_Server/opencvserver-server/object_xml/d51.xml"</w:t>
      </w:r>
      <w:r w:rsidRPr="00A42DE1">
        <w:rPr>
          <w:rFonts w:ascii="Menlo Regular" w:eastAsiaTheme="minorHAnsi" w:hAnsi="Menlo Regular" w:cs="Menlo Regular"/>
          <w:color w:val="0E0E0E"/>
          <w:szCs w:val="24"/>
          <w:lang w:eastAsia="en-US"/>
        </w:rPr>
        <w:br/>
        <w:t>,"creationDate":"Nov 28, 2014 4:30:28 PM"</w:t>
      </w:r>
      <w:r w:rsidRPr="00A42DE1">
        <w:rPr>
          <w:rFonts w:ascii="Menlo Regular" w:eastAsiaTheme="minorHAnsi" w:hAnsi="Menlo Regular" w:cs="Menlo Regular"/>
          <w:color w:val="0E0E0E"/>
          <w:szCs w:val="24"/>
          <w:lang w:eastAsia="en-US"/>
        </w:rPr>
        <w:br/>
        <w:t>,"description":"Club-Mate ist ein koffeinhaltiges, alkoholfreies Erfrischungsgetränk der Brauerei Loscher aus Mönchsteinach. Club-Mate basiert auf der Pflanze Mate und hat einen Koffeingehalt von 20 Milligramm pro 100 Milliliter.[1]"}</w:t>
      </w:r>
    </w:p>
    <w:p w14:paraId="5F8E41BC" w14:textId="77777777" w:rsidR="00C63EB3" w:rsidRDefault="00C63EB3" w:rsidP="00C63EB3">
      <w:pPr>
        <w:pStyle w:val="Beschriftung"/>
        <w:jc w:val="both"/>
      </w:pPr>
      <w:bookmarkStart w:id="123" w:name="_Toc281476713"/>
      <w:r>
        <w:t xml:space="preserve">Code </w:t>
      </w:r>
      <w:fldSimple w:instr=" STYLEREF 1 \s ">
        <w:r>
          <w:rPr>
            <w:noProof/>
          </w:rPr>
          <w:t>5</w:t>
        </w:r>
      </w:fldSimple>
      <w:r>
        <w:t>.</w:t>
      </w:r>
      <w:fldSimple w:instr=" SEQ Code \* ARABIC \s 1 ">
        <w:r>
          <w:rPr>
            <w:noProof/>
          </w:rPr>
          <w:t>7</w:t>
        </w:r>
      </w:fldSimple>
      <w:r w:rsidRPr="00FC02FE">
        <w:rPr>
          <w:b w:val="0"/>
        </w:rPr>
        <w:tab/>
      </w:r>
      <w:r>
        <w:rPr>
          <w:b w:val="0"/>
        </w:rPr>
        <w:t>Beispiel eines abgespeicherten Objekts</w:t>
      </w:r>
      <w:bookmarkEnd w:id="123"/>
    </w:p>
    <w:p w14:paraId="6F7CB7D0" w14:textId="77777777" w:rsidR="00C63EB3" w:rsidRDefault="00C63EB3" w:rsidP="00C63EB3">
      <w:pPr>
        <w:pStyle w:val="BasicText"/>
      </w:pPr>
      <w:r>
        <w:t>Nach erfolgreicher Durchführung der genannten Teilprozesse werden die das Objekt beschreibenden Daten (Name, Wikipediaauszug, absoluter Pfad des Deskriptordokuments) zusammengetragen und gesammelt in einer JavaScript Object Notation–Datei (JSON-Datei) abgespeichert (</w:t>
      </w:r>
      <w:r w:rsidRPr="00E21734">
        <w:rPr>
          <w:rStyle w:val="IntensiverVerweis"/>
        </w:rPr>
        <w:t>Code 5.</w:t>
      </w:r>
      <w:r>
        <w:rPr>
          <w:rStyle w:val="IntensiverVerweis"/>
        </w:rPr>
        <w:t>7</w:t>
      </w:r>
      <w:r>
        <w:t>). Tritt an einer der Teilschritte ein Fehler auf wird dem Nutzer eine Fehlermeldung zurückgegeben und ein entsprechender Fehlerbericht in die Log-Datei des Servers geschrieben.</w:t>
      </w:r>
    </w:p>
    <w:p w14:paraId="1EA4A3B2" w14:textId="77777777" w:rsidR="00C63EB3" w:rsidRDefault="00C63EB3" w:rsidP="00C63EB3">
      <w:pPr>
        <w:pStyle w:val="berschrift3"/>
      </w:pPr>
      <w:bookmarkStart w:id="124" w:name="_Toc281476675"/>
      <w:r>
        <w:t>Analyse eines gesendeten Bildes</w:t>
      </w:r>
      <w:bookmarkEnd w:id="124"/>
    </w:p>
    <w:p w14:paraId="2D28A454" w14:textId="132E4FA2" w:rsidR="00C63EB3" w:rsidRDefault="00C63EB3" w:rsidP="00C63EB3">
      <w:pPr>
        <w:pStyle w:val="BasicText"/>
      </w:pPr>
      <w:r>
        <w:t>Die Analyse eine</w:t>
      </w:r>
      <w:r w:rsidR="00F55010">
        <w:t>s gesendeten Bildes</w:t>
      </w:r>
      <w:r>
        <w:t xml:space="preserve"> funktioniert ähnlich dem Hinzufügen eines neuen Bildes. Die Anfrage zur Analyse wird vom Controller über ein POST (bspw. </w:t>
      </w:r>
      <w:r w:rsidRPr="00F82728">
        <w:t>localhost:8080/opencvserver-server/analyze</w:t>
      </w:r>
      <w:r>
        <w:t>) entgegengenommen und das Bild zur Analyse wird vorläufig in einem temporären Ordner auf dem Server abgespeichert.</w:t>
      </w:r>
    </w:p>
    <w:p w14:paraId="0B34FAFE" w14:textId="77777777" w:rsidR="00C63EB3" w:rsidRDefault="00C63EB3" w:rsidP="00C63EB3">
      <w:pPr>
        <w:pStyle w:val="BasicText"/>
      </w:pPr>
      <w:r>
        <w:lastRenderedPageBreak/>
        <w:t>Im Anschluss werden die Keypoints und Deskriptoren für das hochgeladene Bild ermittelt um diese mit den gesammelten Objekten vergleichen zu können.</w:t>
      </w:r>
    </w:p>
    <w:p w14:paraId="0A8D98E6" w14:textId="77777777" w:rsidR="00C63EB3" w:rsidRDefault="00C63EB3" w:rsidP="00C63EB3">
      <w:pPr>
        <w:pStyle w:val="BasicText"/>
      </w:pPr>
      <w:r>
        <w:t>Der Matchingprozess erfolgt aus Gründen der Effizienzsteigerung für jedes Objekt in einem Thread, alle Threads werden während dieser Zeit von einem Threadpool verwaltet. Während des Matchingprozesses werden zunächst die Deskriptoren des Objektes aus der XML-Datei vom Serializer zurück in eine Matrix geschrieben. Diese Objektmatrix und die Matrix mit den Deskriptoren des hochgeladenen Bildes werden dann vereint an den OCV_Matcher (</w:t>
      </w:r>
      <w:r w:rsidRPr="00E21734">
        <w:rPr>
          <w:rStyle w:val="IntensiverVerweis"/>
        </w:rPr>
        <w:t>Code 5.8</w:t>
      </w:r>
      <w:r>
        <w:t xml:space="preserve">) gegeben. </w:t>
      </w:r>
    </w:p>
    <w:p w14:paraId="752F72FD"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color w:val="808000"/>
          <w:szCs w:val="24"/>
        </w:rPr>
        <w:t>@Override</w:t>
      </w:r>
      <w:r w:rsidRPr="00A42DE1">
        <w:rPr>
          <w:rFonts w:ascii="Menlo" w:eastAsiaTheme="minorHAnsi" w:hAnsi="Menlo" w:cs="Courier"/>
          <w:color w:val="808000"/>
          <w:szCs w:val="24"/>
        </w:rPr>
        <w:br/>
      </w:r>
      <w:r w:rsidRPr="00A42DE1">
        <w:rPr>
          <w:rFonts w:ascii="Menlo" w:eastAsiaTheme="minorHAnsi" w:hAnsi="Menlo" w:cs="Courier"/>
          <w:b/>
          <w:bCs/>
          <w:color w:val="000080"/>
          <w:szCs w:val="24"/>
        </w:rPr>
        <w:t xml:space="preserve">public </w:t>
      </w:r>
      <w:r w:rsidRPr="00A42DE1">
        <w:rPr>
          <w:rFonts w:ascii="Menlo" w:eastAsiaTheme="minorHAnsi" w:hAnsi="Menlo" w:cs="Courier"/>
          <w:color w:val="000000"/>
          <w:szCs w:val="24"/>
        </w:rPr>
        <w:t>Result call() {</w:t>
      </w:r>
      <w:r w:rsidRPr="00A42DE1">
        <w:rPr>
          <w:rFonts w:ascii="Menlo" w:eastAsiaTheme="minorHAnsi" w:hAnsi="Menlo" w:cs="Courier"/>
          <w:i/>
          <w:iCs/>
          <w:color w:val="808080"/>
          <w:szCs w:val="24"/>
        </w:rPr>
        <w:t xml:space="preserve"> </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 xml:space="preserve">opencv_features2d.DMatchVectorVector matches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opencv_features2d.DMatchVectorVector()</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660E7A"/>
          <w:szCs w:val="24"/>
        </w:rPr>
        <w:t>matcher</w:t>
      </w:r>
      <w:r w:rsidRPr="00A42DE1">
        <w:rPr>
          <w:rFonts w:ascii="Menlo" w:eastAsiaTheme="minorHAnsi" w:hAnsi="Menlo" w:cs="Courier"/>
          <w:color w:val="000000"/>
          <w:szCs w:val="24"/>
        </w:rPr>
        <w:t>.knnMatch(</w:t>
      </w:r>
      <w:r w:rsidRPr="00A42DE1">
        <w:rPr>
          <w:rFonts w:ascii="Menlo" w:eastAsiaTheme="minorHAnsi" w:hAnsi="Menlo" w:cs="Courier"/>
          <w:b/>
          <w:bCs/>
          <w:color w:val="660E7A"/>
          <w:szCs w:val="24"/>
        </w:rPr>
        <w:t>descriptors</w:t>
      </w:r>
      <w:r w:rsidRPr="00A42DE1">
        <w:rPr>
          <w:rFonts w:ascii="Menlo" w:eastAsiaTheme="minorHAnsi" w:hAnsi="Menlo" w:cs="Courier"/>
          <w:color w:val="000000"/>
          <w:szCs w:val="24"/>
        </w:rPr>
        <w:t>[</w:t>
      </w:r>
      <w:r w:rsidRPr="00A42DE1">
        <w:rPr>
          <w:rFonts w:ascii="Menlo" w:eastAsiaTheme="minorHAnsi" w:hAnsi="Menlo" w:cs="Courier"/>
          <w:color w:val="0000FF"/>
          <w:szCs w:val="24"/>
        </w:rPr>
        <w:t>0</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descriptors</w:t>
      </w:r>
      <w:r w:rsidRPr="00A42DE1">
        <w:rPr>
          <w:rFonts w:ascii="Menlo" w:eastAsiaTheme="minorHAnsi" w:hAnsi="Menlo" w:cs="Courier"/>
          <w:color w:val="000000"/>
          <w:szCs w:val="24"/>
        </w:rPr>
        <w:t>[</w:t>
      </w:r>
      <w:r w:rsidRPr="00A42DE1">
        <w:rPr>
          <w:rFonts w:ascii="Menlo" w:eastAsiaTheme="minorHAnsi" w:hAnsi="Menlo" w:cs="Courier"/>
          <w:color w:val="0000FF"/>
          <w:szCs w:val="24"/>
        </w:rPr>
        <w:t>1</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matches</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2</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t xml:space="preserve"> </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ArrayList&lt;Double&gt; goodMatches = getGoodMatches(matches)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return new </w:t>
      </w:r>
      <w:r w:rsidRPr="00A42DE1">
        <w:rPr>
          <w:rFonts w:ascii="Menlo" w:eastAsiaTheme="minorHAnsi" w:hAnsi="Menlo" w:cs="Courier"/>
          <w:color w:val="000000"/>
          <w:szCs w:val="24"/>
        </w:rPr>
        <w:t>Result(</w:t>
      </w:r>
      <w:r w:rsidRPr="00A42DE1">
        <w:rPr>
          <w:rFonts w:ascii="Menlo" w:eastAsiaTheme="minorHAnsi" w:hAnsi="Menlo" w:cs="Courier"/>
          <w:b/>
          <w:bCs/>
          <w:color w:val="660E7A"/>
          <w:szCs w:val="24"/>
        </w:rPr>
        <w:t>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goodMatches</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path</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385B4008"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
    <w:p w14:paraId="1FB450F2"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ArrayList&lt;Double&gt; getGoodMatches(opencv_features2d.DMatchVectorVector matches) {</w:t>
      </w:r>
      <w:r w:rsidRPr="00A42DE1">
        <w:rPr>
          <w:rFonts w:ascii="Menlo" w:eastAsiaTheme="minorHAnsi" w:hAnsi="Menlo" w:cs="Courier"/>
          <w:color w:val="000000"/>
          <w:szCs w:val="24"/>
        </w:rPr>
        <w:br/>
        <w:t xml:space="preserve">    ArrayList&lt;Double&gt; goodMatches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ArrayList&lt;Double&gt;()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for </w:t>
      </w:r>
      <w:r w:rsidRPr="00A42DE1">
        <w:rPr>
          <w:rFonts w:ascii="Menlo" w:eastAsiaTheme="minorHAnsi" w:hAnsi="Menlo" w:cs="Courier"/>
          <w:color w:val="000000"/>
          <w:szCs w:val="24"/>
        </w:rPr>
        <w:t>(</w:t>
      </w:r>
      <w:r w:rsidRPr="00A42DE1">
        <w:rPr>
          <w:rFonts w:ascii="Menlo" w:eastAsiaTheme="minorHAnsi" w:hAnsi="Menlo" w:cs="Courier"/>
          <w:b/>
          <w:bCs/>
          <w:color w:val="000080"/>
          <w:szCs w:val="24"/>
        </w:rPr>
        <w:t xml:space="preserve">int </w:t>
      </w:r>
      <w:r w:rsidRPr="00A42DE1">
        <w:rPr>
          <w:rFonts w:ascii="Menlo" w:eastAsiaTheme="minorHAnsi" w:hAnsi="Menlo" w:cs="Courier"/>
          <w:color w:val="000000"/>
          <w:szCs w:val="24"/>
        </w:rPr>
        <w:t xml:space="preserve">j = </w:t>
      </w:r>
      <w:r w:rsidRPr="00A42DE1">
        <w:rPr>
          <w:rFonts w:ascii="Menlo" w:eastAsiaTheme="minorHAnsi" w:hAnsi="Menlo" w:cs="Courier"/>
          <w:color w:val="0000FF"/>
          <w:szCs w:val="24"/>
        </w:rPr>
        <w:t>0</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j &lt; matches.size()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j++)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double </w:t>
      </w:r>
      <w:r w:rsidRPr="00A42DE1">
        <w:rPr>
          <w:rFonts w:ascii="Menlo" w:eastAsiaTheme="minorHAnsi" w:hAnsi="Menlo" w:cs="Courier"/>
          <w:color w:val="000000"/>
          <w:szCs w:val="24"/>
        </w:rPr>
        <w:t>mRatio = matches.get(j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0</w:t>
      </w:r>
      <w:r w:rsidRPr="00A42DE1">
        <w:rPr>
          <w:rFonts w:ascii="Menlo" w:eastAsiaTheme="minorHAnsi" w:hAnsi="Menlo" w:cs="Courier"/>
          <w:color w:val="000000"/>
          <w:szCs w:val="24"/>
        </w:rPr>
        <w:t>).distance() / matches.get(j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1</w:t>
      </w:r>
      <w:r w:rsidRPr="00A42DE1">
        <w:rPr>
          <w:rFonts w:ascii="Menlo" w:eastAsiaTheme="minorHAnsi" w:hAnsi="Menlo" w:cs="Courier"/>
          <w:color w:val="000000"/>
          <w:szCs w:val="24"/>
        </w:rPr>
        <w:t>).distance()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(mRatio &lt;= </w:t>
      </w:r>
      <w:r w:rsidRPr="00A42DE1">
        <w:rPr>
          <w:rFonts w:ascii="Menlo" w:eastAsiaTheme="minorHAnsi" w:hAnsi="Menlo" w:cs="Courier"/>
          <w:b/>
          <w:bCs/>
          <w:color w:val="660E7A"/>
          <w:szCs w:val="24"/>
        </w:rPr>
        <w:t>RATIO</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goodMatches.add(mRatio)</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goodMatches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39205D1" w14:textId="77777777" w:rsidR="00C63EB3" w:rsidRPr="00960EC2"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73F5FBB7" w14:textId="77777777" w:rsidR="00C63EB3" w:rsidRDefault="00C63EB3" w:rsidP="00C63EB3">
      <w:pPr>
        <w:pStyle w:val="Beschriftung"/>
        <w:jc w:val="both"/>
      </w:pPr>
      <w:bookmarkStart w:id="125" w:name="_Toc281476714"/>
      <w:r>
        <w:t xml:space="preserve">Code </w:t>
      </w:r>
      <w:fldSimple w:instr=" STYLEREF 1 \s ">
        <w:r>
          <w:rPr>
            <w:noProof/>
          </w:rPr>
          <w:t>5</w:t>
        </w:r>
      </w:fldSimple>
      <w:r>
        <w:t>.</w:t>
      </w:r>
      <w:fldSimple w:instr=" SEQ Code \* ARABIC \s 1 ">
        <w:r>
          <w:rPr>
            <w:noProof/>
          </w:rPr>
          <w:t>8</w:t>
        </w:r>
      </w:fldSimple>
      <w:r w:rsidRPr="00FC02FE">
        <w:rPr>
          <w:b w:val="0"/>
        </w:rPr>
        <w:tab/>
      </w:r>
      <w:r>
        <w:rPr>
          <w:b w:val="0"/>
        </w:rPr>
        <w:t>Matching der Deskriptoren und Filtern der Matches</w:t>
      </w:r>
      <w:bookmarkEnd w:id="125"/>
    </w:p>
    <w:p w14:paraId="3EC67EB0" w14:textId="77777777" w:rsidR="00C63EB3" w:rsidRDefault="00C63EB3" w:rsidP="00C63EB3">
      <w:pPr>
        <w:pStyle w:val="BasicText"/>
      </w:pPr>
      <w:r>
        <w:t xml:space="preserve">Dort wird ein Matching nach dem Fast Nearest Neighbor Verfahren, wie in </w:t>
      </w:r>
      <w:r w:rsidRPr="00F82728">
        <w:rPr>
          <w:rStyle w:val="SchwacherVerweis"/>
        </w:rPr>
        <w:t>4.2.2</w:t>
      </w:r>
      <w:r>
        <w:t xml:space="preserve"> beschrieben, durchgeführt. Die Auswahl des besten Ergebnisses und somit einem wiedererkannten Objekt erfolgt wie im gleichen Kapitel beschrieben lediglich über die Auszählung der besten Treffer. </w:t>
      </w:r>
    </w:p>
    <w:p w14:paraId="5FF6EC4B" w14:textId="77777777" w:rsidR="00C63EB3" w:rsidRDefault="00C63EB3" w:rsidP="00C63EB3">
      <w:pPr>
        <w:pStyle w:val="BasicText"/>
      </w:pPr>
      <w:r>
        <w:t xml:space="preserve">Nach Abschluss aller Einzelthreads wird überprüft ob ein Objekt gefunden wurde und bei mehr als einem Ergebnis, das Objekt mit der höchsten Trefferrate ausgewählt. Für </w:t>
      </w:r>
      <w:r>
        <w:lastRenderedPageBreak/>
        <w:t xml:space="preserve">eine Antwort an den Server werden zuletzt der Name und die Wikipedia-Beschreibung des ermittelten Objekts in eine JSON-Datei geschrieben und diese dann an den Client zurückgegeben. Das Beispiel einer solchen Antwort ist in </w:t>
      </w:r>
      <w:r w:rsidRPr="007010D3">
        <w:rPr>
          <w:rStyle w:val="IntensiverVerweis"/>
        </w:rPr>
        <w:t>Code 5.9</w:t>
      </w:r>
      <w:r>
        <w:t xml:space="preserve"> zu sehen.</w:t>
      </w:r>
    </w:p>
    <w:p w14:paraId="1ED3E898" w14:textId="77777777" w:rsidR="00C63EB3" w:rsidRPr="00A42DE1" w:rsidRDefault="00C63EB3" w:rsidP="00C63EB3">
      <w:pPr>
        <w:pStyle w:val="BasicText"/>
        <w:ind w:left="708"/>
        <w:rPr>
          <w:rFonts w:ascii="Menlo Regular" w:hAnsi="Menlo Regular" w:cs="Menlo Regular"/>
          <w:szCs w:val="24"/>
        </w:rPr>
      </w:pPr>
      <w:r w:rsidRPr="00A42DE1">
        <w:rPr>
          <w:rFonts w:ascii="Menlo Regular" w:hAnsi="Menlo Regular" w:cs="Menlo Regular"/>
          <w:szCs w:val="24"/>
        </w:rPr>
        <w:t>{"message":"Das MacBook Pro (MBP) ist ein Macintosh-Notebook des Unternehmens Apple. Die Produktreihe wurde von Steve Jobs am 10. Januar 2006 auf der Macworld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besaß.[1]","createdOn":1418565277417,"name":"MacbookPro"}</w:t>
      </w:r>
    </w:p>
    <w:p w14:paraId="428EBF8C" w14:textId="77777777" w:rsidR="00C63EB3" w:rsidRPr="007010D3" w:rsidRDefault="00C63EB3" w:rsidP="00C63EB3">
      <w:pPr>
        <w:pStyle w:val="Beschriftung"/>
        <w:jc w:val="both"/>
        <w:rPr>
          <w:rFonts w:ascii="Menlo Regular" w:hAnsi="Menlo Regular" w:cs="Menlo Regular"/>
          <w:sz w:val="22"/>
          <w:szCs w:val="22"/>
        </w:rPr>
      </w:pPr>
      <w:bookmarkStart w:id="126" w:name="_Toc281476715"/>
      <w:r>
        <w:t xml:space="preserve">Code </w:t>
      </w:r>
      <w:fldSimple w:instr=" STYLEREF 1 \s ">
        <w:r>
          <w:rPr>
            <w:noProof/>
          </w:rPr>
          <w:t>5</w:t>
        </w:r>
      </w:fldSimple>
      <w:r>
        <w:t>.</w:t>
      </w:r>
      <w:fldSimple w:instr=" SEQ Code \* ARABIC \s 1 ">
        <w:r>
          <w:rPr>
            <w:noProof/>
          </w:rPr>
          <w:t>9</w:t>
        </w:r>
      </w:fldSimple>
      <w:r w:rsidRPr="00FC02FE">
        <w:rPr>
          <w:b w:val="0"/>
        </w:rPr>
        <w:tab/>
      </w:r>
      <w:r>
        <w:rPr>
          <w:b w:val="0"/>
        </w:rPr>
        <w:t>Beispiel einer Antwort des OCV Servers</w:t>
      </w:r>
      <w:bookmarkEnd w:id="126"/>
    </w:p>
    <w:p w14:paraId="79573DC4" w14:textId="72B1A42F" w:rsidR="00C63EB3" w:rsidRPr="00F82728" w:rsidRDefault="00C63EB3" w:rsidP="00C63EB3">
      <w:pPr>
        <w:pStyle w:val="BasicText"/>
      </w:pPr>
      <w:r>
        <w:t>Falls kein Objekt gefunden werden sollte oder währen</w:t>
      </w:r>
      <w:r w:rsidR="00F55010">
        <w:t>d</w:t>
      </w:r>
      <w:r>
        <w:t xml:space="preserve"> der Ausführung der Einzelprozesse ein Fehler auftritt, wird auch hier dies dem Client über eine Meldung mitgeteilt und ein entsprechender Fehlerbericht in die Log-Datei des Servers geschrieben.</w:t>
      </w:r>
    </w:p>
    <w:p w14:paraId="22E9753A" w14:textId="77777777" w:rsidR="00C63EB3" w:rsidRPr="003C7E2E" w:rsidRDefault="00C63EB3" w:rsidP="00C63EB3">
      <w:pPr>
        <w:pStyle w:val="berschrift2"/>
      </w:pPr>
      <w:bookmarkStart w:id="127" w:name="_Toc281476676"/>
      <w:r w:rsidRPr="003C7E2E">
        <w:t>Auswertung der Applikation</w:t>
      </w:r>
      <w:bookmarkEnd w:id="127"/>
    </w:p>
    <w:p w14:paraId="7142F0A2" w14:textId="77777777" w:rsidR="00C63EB3" w:rsidRDefault="00C63EB3" w:rsidP="00C63EB3">
      <w:pPr>
        <w:pStyle w:val="BasicText"/>
      </w:pPr>
      <w:r>
        <w:t xml:space="preserve">Die für die Applikation umgesetzte und entwickelte Applikation zur Objekterkennung und Ermittlung relevanter kontextsensitiver Informationen konnte insgesamt gute Ergebnisse bringen. Bekannte Objekte konnten in den meisten Fällen wiedererkannt werden und nur selten erkannte der Algorithmus Objekte gar nicht wieder oder gab falsche Ergebnisse zurück. </w:t>
      </w:r>
    </w:p>
    <w:p w14:paraId="7A593515" w14:textId="3617893F" w:rsidR="00C63EB3" w:rsidRDefault="00C63EB3" w:rsidP="003359AD">
      <w:pPr>
        <w:rPr>
          <w:noProof/>
        </w:rPr>
      </w:pPr>
      <w:r>
        <w:t xml:space="preserve">Hierbei ist allerdings zu beachten, dass bis zu diesem Endergebnis insbesondere bei dem Hinzufügen neuer Objekte zum Server bestimmte Regeln befolgt werden sollten um dieses Ergebnis zu erreichen. So kam es bei einigen Fällen immer wieder dazu das Objekte auf fotografierten Bildern erkannt wurden die sich nicht auf diesen befanden. Ein Beispiel für ein solches Objekt ist das in der nachfolgenden </w:t>
      </w:r>
      <w:r w:rsidRPr="00061EBC">
        <w:rPr>
          <w:rStyle w:val="IntensiverVerweis"/>
        </w:rPr>
        <w:t>Abbildung 5.3</w:t>
      </w:r>
      <w:r w:rsidRPr="00061EBC">
        <w:t xml:space="preserve"> gezeigte</w:t>
      </w:r>
      <w:r>
        <w:t xml:space="preserve"> Buch. </w:t>
      </w:r>
      <w:r w:rsidR="009D49A4">
        <w:t xml:space="preserve"> </w:t>
      </w:r>
    </w:p>
    <w:p w14:paraId="3FF910A0" w14:textId="231CDFEA" w:rsidR="003359AD" w:rsidRDefault="003359AD" w:rsidP="003359AD">
      <w:r>
        <w:rPr>
          <w:noProof/>
        </w:rPr>
        <w:lastRenderedPageBreak/>
        <w:drawing>
          <wp:inline distT="0" distB="0" distL="0" distR="0" wp14:anchorId="7A112E99" wp14:editId="7087C1A6">
            <wp:extent cx="2448560" cy="3251200"/>
            <wp:effectExtent l="0" t="0" r="0" b="0"/>
            <wp:docPr id="22" name="Bild 22" descr="HDD:Jannik:Development:Bachelorarbeit:images: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ari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48560" cy="3251200"/>
                    </a:xfrm>
                    <a:prstGeom prst="rect">
                      <a:avLst/>
                    </a:prstGeom>
                    <a:noFill/>
                    <a:ln>
                      <a:noFill/>
                    </a:ln>
                  </pic:spPr>
                </pic:pic>
              </a:graphicData>
            </a:graphic>
          </wp:inline>
        </w:drawing>
      </w:r>
    </w:p>
    <w:p w14:paraId="4B566063" w14:textId="77777777" w:rsidR="00C63EB3" w:rsidRDefault="00C63EB3" w:rsidP="00C63EB3">
      <w:pPr>
        <w:pStyle w:val="Beschriftung"/>
        <w:rPr>
          <w:b w:val="0"/>
        </w:rPr>
      </w:pPr>
      <w:bookmarkStart w:id="128" w:name="_Toc281476695"/>
      <w:r w:rsidRPr="00C33FAB">
        <w:t xml:space="preserve">Abb. </w:t>
      </w:r>
      <w:fldSimple w:instr=" STYLEREF 1 \s ">
        <w:r>
          <w:rPr>
            <w:noProof/>
          </w:rPr>
          <w:t>5</w:t>
        </w:r>
      </w:fldSimple>
      <w:r w:rsidRPr="00C33FAB">
        <w:t>.</w:t>
      </w:r>
      <w:fldSimple w:instr=" SEQ Abb. \* ARABIC \s 1 ">
        <w:r>
          <w:rPr>
            <w:noProof/>
          </w:rPr>
          <w:t>3</w:t>
        </w:r>
      </w:fldSimple>
      <w:r w:rsidRPr="00FC02FE">
        <w:rPr>
          <w:b w:val="0"/>
        </w:rPr>
        <w:tab/>
      </w:r>
      <w:r>
        <w:rPr>
          <w:b w:val="0"/>
        </w:rPr>
        <w:t>Ein Bild mit hoher Fehleranfälligkeit</w:t>
      </w:r>
      <w:bookmarkEnd w:id="128"/>
    </w:p>
    <w:p w14:paraId="4BBC963F" w14:textId="77777777" w:rsidR="00C63EB3" w:rsidRDefault="00C63EB3" w:rsidP="00C63EB3">
      <w:pPr>
        <w:pStyle w:val="BasicText"/>
      </w:pPr>
      <w:r>
        <w:t>Der Grund für diese Fehleranfälligkeit liegt in der Beschaffenheit des SURF-Algorithmus und diesem Bild. Beim Matching mit danach hochgeladenen Fotos wurde nämlich nicht etwa das Buch wiedererkannt sondern die das Objekt umgebende Maserung des Holztisches. Da dieser Tisch während der Anfertigung der Arbeit auf vielen Fotos immer wieder am Rand auftauchte und durch die Struktur für den Algorithmus einfach zu analysieren ist gelangte der Matchingprozess bei diesem Objekt immer wieder zu einer auffallend hohen Übereinstimmung. Diesem Problem konnte bei später durchgeführten Versuchen Einhalt geboten werden indem die Bilder der Objekte großzügig beschnitten wurden um wirklich nur das wiederzuerkennende Objekt zu enthalten.</w:t>
      </w:r>
    </w:p>
    <w:p w14:paraId="12551C12" w14:textId="1DAE653C" w:rsidR="009D49A4" w:rsidRDefault="009D49A4" w:rsidP="00C63EB3">
      <w:pPr>
        <w:pStyle w:val="BasicText"/>
      </w:pPr>
      <w:r>
        <w:t xml:space="preserve">Eine weitere Schwäche des Programms ist das Erkennen mehrerer Objekte auf einem Foto. So wird im Normalfall nur das signifikanteste Objekt mit der höchsten Übereinstimmungsrate auf dem Bild erkannt. Für eine Realanwendung könnte hier das Programm durch eine Liste aller erkannten Objekte erweitert werden, welche dem Nutzer die Möglichkeit gibt eine weitere Auswahl zu treffen. </w:t>
      </w:r>
    </w:p>
    <w:p w14:paraId="1CDCD863" w14:textId="3D9EC0BD" w:rsidR="00C63EB3" w:rsidRDefault="00C63EB3" w:rsidP="00C63EB3">
      <w:pPr>
        <w:pStyle w:val="BasicText"/>
      </w:pPr>
      <w:r>
        <w:t xml:space="preserve">Eine weitere Schwäche der Applikation liegt in der Wahl des SURF-Deskriptors, welcher auf die reine Erkennung von in Graustufen hinterlegten Bildern beschränkt ist. Die lässt viel Potenzial bei farbenfrohen Objekten fallen und senkt den Wiedererkennungswert. </w:t>
      </w:r>
      <w:r w:rsidR="00E777CF">
        <w:t xml:space="preserve"> Hier gibt es bereits Ansätze, welche den in </w:t>
      </w:r>
      <w:r w:rsidR="00E777CF" w:rsidRPr="00E777CF">
        <w:rPr>
          <w:rStyle w:val="IntensiverVerweis"/>
        </w:rPr>
        <w:fldChar w:fldCharType="begin"/>
      </w:r>
      <w:r w:rsidR="00E777CF" w:rsidRPr="00E777CF">
        <w:rPr>
          <w:rStyle w:val="IntensiverVerweis"/>
        </w:rPr>
        <w:instrText xml:space="preserve"> REF _Ref280799146 \r \h </w:instrText>
      </w:r>
      <w:r w:rsidR="00E777CF" w:rsidRPr="00E777CF">
        <w:rPr>
          <w:rStyle w:val="IntensiverVerweis"/>
        </w:rPr>
      </w:r>
      <w:r w:rsidR="00E777CF" w:rsidRPr="00E777CF">
        <w:rPr>
          <w:rStyle w:val="IntensiverVerweis"/>
        </w:rPr>
        <w:fldChar w:fldCharType="separate"/>
      </w:r>
      <w:r w:rsidR="00E777CF" w:rsidRPr="00E777CF">
        <w:rPr>
          <w:rStyle w:val="IntensiverVerweis"/>
        </w:rPr>
        <w:t>4.2.2</w:t>
      </w:r>
      <w:r w:rsidR="00E777CF" w:rsidRPr="00E777CF">
        <w:rPr>
          <w:rStyle w:val="IntensiverVerweis"/>
        </w:rPr>
        <w:fldChar w:fldCharType="end"/>
      </w:r>
      <w:r w:rsidR="00E777CF">
        <w:rPr>
          <w:rStyle w:val="IntensiverVerweis"/>
        </w:rPr>
        <w:t xml:space="preserve"> </w:t>
      </w:r>
      <w:r w:rsidR="00E777CF" w:rsidRPr="00E777CF">
        <w:t xml:space="preserve">genannten SIFT-Deskriptor um Farberkennung </w:t>
      </w:r>
      <w:r w:rsidR="00E777CF">
        <w:t xml:space="preserve">erweitern </w:t>
      </w:r>
      <w:r w:rsidR="00E777CF">
        <w:fldChar w:fldCharType="begin" w:fldLock="1"/>
      </w:r>
      <w:r w:rsidR="00DB6D00">
        <w:instrText>ADDIN CSL_CITATION { "citationItems" : [ { "id" : "ITEM-1", "itemData" : { "DOI" : "10.1109/TPAMI.2009.154", "ISSN" : "1939-3539", "PMID" : "20634554", "abstract" : "Image category recognition is important to access visual information on the level of objects and scene types. So far, intensity-based descriptors have been widely used for feature extraction at salient points. To increase illumination invariance and discriminative power, color descriptors have been proposed. Because many different descriptors exist, a structured overview is required of color invariant descriptors in the context of image category recognition. Therefore, this paper studies the invariance properties and the distinctiveness of color descriptors (software to compute the color descriptors from this paper is available from http://www.colordescriptors.com) in a structured way. The analytical invariance properties of color descriptors are explored, using a taxonomy based on invariance properties with respect to photometric transformations, and tested experimentally using a data set with known illumination conditions. In addition, the distinctiveness of color descriptors is assessed experimentally using two benchmarks, one from the image domain and one from the video domain. From the theoretical and experimental results, it can be derived that invariance to light intensity changes and light color changes affects category recognition. The results further reveal that, for light intensity shifts, the usefulness of invariance is category-specific. Overall, when choosing a single descriptor and no prior knowledge about the data set and object and scene categories is available, the OpponentSIFT is recommended. Furthermore, a combined set of color descriptors outperforms intensity-based SIFT and improves category recognition by 8 percent on the PASCAL VOC 2007 and by 7 percent on the Mediamill Challenge.", "author" : [ { "dropping-particle" : "", "family" : "Sande", "given" : "Koen E A", "non-dropping-particle" : "van de", "parse-names" : false, "suffix" : "" }, { "dropping-particle" : "", "family" : "Gevers", "given" : "Theo", "non-dropping-particle" : "", "parse-names" : false, "suffix" : "" }, { "dropping-particle" : "", "family" : "Snoek", "given" : "Cees G M", "non-dropping-particle" : "", "parse-names" : false, "suffix" : "" } ], "container-title" : "IEEE transactions on pattern analysis and machine intelligence", "id" : "ITEM-1", "issue" : "9", "issued" : { "date-parts" : [ [ "2010", "9" ] ] }, "page" : "1582-96", "title" : "Evaluating color descriptors for object and scene recognition.", "type" : "article-journal", "volume" : "32" }, "uris" : [ "http://www.mendeley.com/documents/?uuid=49054c95-bfde-4b4f-b6df-a2c2061e4cf1" ] } ], "mendeley" : { "formattedCitation" : "(van de Sande et al. 2010)", "plainTextFormattedCitation" : "(van de Sande et al. 2010)", "previouslyFormattedCitation" : "(van de Sande et al. 2010)" }, "properties" : { "noteIndex" : 0 }, "schema" : "https://github.com/citation-style-language/schema/raw/master/csl-citation.json" }</w:instrText>
      </w:r>
      <w:r w:rsidR="00E777CF">
        <w:fldChar w:fldCharType="separate"/>
      </w:r>
      <w:r w:rsidR="00FE1AB3" w:rsidRPr="00FE1AB3">
        <w:rPr>
          <w:noProof/>
        </w:rPr>
        <w:t>(van de Sande et al. 2010)</w:t>
      </w:r>
      <w:r w:rsidR="00E777CF">
        <w:fldChar w:fldCharType="end"/>
      </w:r>
      <w:r w:rsidR="00E777CF">
        <w:t>.</w:t>
      </w:r>
    </w:p>
    <w:p w14:paraId="466E693E" w14:textId="4824D1BC" w:rsidR="009D49A4" w:rsidRDefault="009D49A4" w:rsidP="00C63EB3">
      <w:pPr>
        <w:pStyle w:val="BasicText"/>
      </w:pPr>
      <w:r>
        <w:lastRenderedPageBreak/>
        <w:t xml:space="preserve">Ein Programmieransatz, welcher nicht beachtet wurde aber bei der Suche in </w:t>
      </w:r>
      <w:r w:rsidR="001F2EC1">
        <w:t>Veröffentlichungen</w:t>
      </w:r>
      <w:r>
        <w:t xml:space="preserve"> zur Objekterkennung immer wieder </w:t>
      </w:r>
      <w:r w:rsidR="001F2EC1">
        <w:t>auffiel war der Bag of Words (BoW)</w:t>
      </w:r>
      <w:r w:rsidR="00E777CF">
        <w:t xml:space="preserve"> oder Bag of Features</w:t>
      </w:r>
      <w:r w:rsidR="00FE1AB3">
        <w:t xml:space="preserve"> (BoF)</w:t>
      </w:r>
      <w:r w:rsidR="001F2EC1">
        <w:t xml:space="preserve"> Ansatz. Dieser Ansatz ermöglicht es durch aufwendige mathematische Methoden in sehr kurzer Zeit zu bestimmen, ob sich ein fotografiertes Objekt in dem Datensatz der bekannten Objekte befindet, aber nicht um welches Objekt es sich handelt</w:t>
      </w:r>
      <w:r w:rsidR="00FE1AB3">
        <w:t xml:space="preserve"> </w:t>
      </w:r>
      <w:r w:rsidR="00FE1AB3">
        <w:fldChar w:fldCharType="begin" w:fldLock="1"/>
      </w:r>
      <w:r w:rsidR="00DB6D00">
        <w:instrText>ADDIN CSL_CITATION { "citationItems" : [ { "id" : "ITEM-1", "itemData" : { "DOI" : "10.1007/11744085", "ISBN" : "978-3-540-33838-3", "author" : [ { "dropping-particle" : "", "family" : "Nowak", "given" : "Eric", "non-dropping-particle" : "", "parse-names" : false, "suffix" : "" } ], "collection-title" : "Lecture Notes in Computer Science", "editor" : [ { "dropping-particle" : "", "family" : "Leonardis", "given" : "Ale\u0161", "non-dropping-particle" : "", "parse-names" : false, "suffix" : "" }, { "dropping-particle" : "", "family" : "Bischof", "given" : "Horst", "non-dropping-particle" : "", "parse-names" : false, "suffix" : "" }, { "dropping-particle" : "", "family" : "Pinz", "given" : "Axel", "non-dropping-particle" : "", "parse-names" : false, "suffix" : "" } ], "id" : "ITEM-1", "issued" : { "date-parts" : [ [ "2006" ] ] }, "page" : "490-503", "publisher" : "Springer Berlin Heidelberg", "publisher-place" : "Berlin, Heidelberg", "title" : "Computer Vision \u2013 ECCV 2006", "type" : "book", "volume" : "3954" }, "locator" : "1", "uris" : [ "http://www.mendeley.com/documents/?uuid=2bb55452-df19-4b98-a5ee-df5d301eafe1" ] } ], "mendeley" : { "formattedCitation" : "(Nowak 2006)", "plainTextFormattedCitation" : "(Nowak 2006)", "previouslyFormattedCitation" : "(Nowak 2006)" }, "properties" : { "noteIndex" : 0 }, "schema" : "https://github.com/citation-style-language/schema/raw/master/csl-citation.json" }</w:instrText>
      </w:r>
      <w:r w:rsidR="00FE1AB3">
        <w:fldChar w:fldCharType="separate"/>
      </w:r>
      <w:r w:rsidR="00FE1AB3" w:rsidRPr="00FE1AB3">
        <w:rPr>
          <w:noProof/>
        </w:rPr>
        <w:t>(Nowak 2006)</w:t>
      </w:r>
      <w:r w:rsidR="00FE1AB3">
        <w:fldChar w:fldCharType="end"/>
      </w:r>
      <w:r w:rsidR="001F2EC1">
        <w:t>. Hier wäre aber ein</w:t>
      </w:r>
      <w:r w:rsidR="00FE1AB3">
        <w:t>e</w:t>
      </w:r>
      <w:r w:rsidR="001F2EC1">
        <w:t xml:space="preserve"> Optimierung des Programmes möglich, um bereits früh im Ausführungsstadium eine Fehlermeldung anzuzeigen ohne die aufwendige Keypointerkennung samt Matching zu starten.</w:t>
      </w:r>
    </w:p>
    <w:p w14:paraId="5F661E36" w14:textId="77777777" w:rsidR="00C63EB3" w:rsidRDefault="00C63EB3" w:rsidP="00C63EB3">
      <w:pPr>
        <w:pStyle w:val="berschrift1"/>
      </w:pPr>
      <w:bookmarkStart w:id="129" w:name="_Toc281476677"/>
      <w:r>
        <w:lastRenderedPageBreak/>
        <w:t>Fallstudie</w:t>
      </w:r>
      <w:bookmarkEnd w:id="129"/>
    </w:p>
    <w:p w14:paraId="6BA1EC0F" w14:textId="77777777" w:rsidR="00C63EB3" w:rsidRPr="002326EE" w:rsidRDefault="00C63EB3" w:rsidP="00C63EB3">
      <w:pPr>
        <w:pStyle w:val="BasicText"/>
      </w:pPr>
      <w:r>
        <w:t>In diesem Abschnitt soll nach einer kurzen Einführung in die Fallstudie beispielhaft durch eine Anwendung der implementierten Applikation geführt werden.</w:t>
      </w:r>
    </w:p>
    <w:p w14:paraId="3DE9F19D" w14:textId="77777777" w:rsidR="00C63EB3" w:rsidRPr="001072AE" w:rsidRDefault="00C63EB3" w:rsidP="00C63EB3">
      <w:pPr>
        <w:pStyle w:val="berschrift2"/>
      </w:pPr>
      <w:bookmarkStart w:id="130" w:name="_Toc281476678"/>
      <w:r>
        <w:t>Einführung in die Fallstudie</w:t>
      </w:r>
      <w:bookmarkEnd w:id="130"/>
    </w:p>
    <w:p w14:paraId="52E6D8BE" w14:textId="56192F22" w:rsidR="00C63EB3" w:rsidRDefault="00C63EB3" w:rsidP="00C63EB3">
      <w:pPr>
        <w:pStyle w:val="BasicText"/>
      </w:pPr>
      <w:r>
        <w:t>Die hier entwickelte Applikation ist im Rahmen des G</w:t>
      </w:r>
      <w:r w:rsidR="003359AD">
        <w:t>LASSROOM</w:t>
      </w:r>
      <w:r>
        <w:t xml:space="preserve"> Projektes des Lehrstuhls Informationsmanagement und Wirtschaftsinformatik an der Universität Osnabrück entstanden. Im Rahmen des Projektes sollen die Möglichkeiten von AR und VR-Brillen im Bereich des Maschinen- und Anlagenbaus erforscht werden. </w:t>
      </w:r>
    </w:p>
    <w:p w14:paraId="7D15E083" w14:textId="1DA1FCBE" w:rsidR="00C63EB3" w:rsidRDefault="00C63EB3" w:rsidP="00C63EB3">
      <w:pPr>
        <w:pStyle w:val="BasicText"/>
      </w:pPr>
      <w:r>
        <w:t>Dafür wurde eine Applikation entwickelt welche durch Wiedererkennung von Objekten und Bildern kontextsensitive</w:t>
      </w:r>
      <w:r w:rsidR="00F55010">
        <w:t xml:space="preserve"> </w:t>
      </w:r>
      <w:r>
        <w:t xml:space="preserve">Information in die Wahrnehmung des Trägers integriert und diese so </w:t>
      </w:r>
      <w:r w:rsidR="00F55010">
        <w:t xml:space="preserve">für den Nutzer </w:t>
      </w:r>
      <w:r>
        <w:t xml:space="preserve">aufwandsarm zur Verfügung stellt. </w:t>
      </w:r>
    </w:p>
    <w:p w14:paraId="4B530C95" w14:textId="77777777" w:rsidR="00C63EB3" w:rsidRDefault="00C63EB3" w:rsidP="00C63EB3">
      <w:pPr>
        <w:pStyle w:val="BasicText"/>
      </w:pPr>
      <w:r>
        <w:rPr>
          <w:noProof/>
        </w:rPr>
        <w:drawing>
          <wp:inline distT="0" distB="0" distL="0" distR="0" wp14:anchorId="21FD7310" wp14:editId="1333E1B7">
            <wp:extent cx="5394960" cy="4043680"/>
            <wp:effectExtent l="0" t="0" r="0" b="0"/>
            <wp:docPr id="15" name="Bild 15" descr="HDD:Jannik:Development:Bachelorarbeit:images:objek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4043680"/>
                    </a:xfrm>
                    <a:prstGeom prst="rect">
                      <a:avLst/>
                    </a:prstGeom>
                    <a:noFill/>
                    <a:ln>
                      <a:noFill/>
                    </a:ln>
                  </pic:spPr>
                </pic:pic>
              </a:graphicData>
            </a:graphic>
          </wp:inline>
        </w:drawing>
      </w:r>
    </w:p>
    <w:p w14:paraId="4C1687DF" w14:textId="77777777" w:rsidR="00C63EB3" w:rsidRDefault="00C63EB3" w:rsidP="00C63EB3">
      <w:pPr>
        <w:pStyle w:val="Beschriftung"/>
      </w:pPr>
      <w:bookmarkStart w:id="131" w:name="_Toc281476696"/>
      <w:r w:rsidRPr="00C33FAB">
        <w:t xml:space="preserve">Abb. </w:t>
      </w:r>
      <w:fldSimple w:instr=" STYLEREF 1 \s ">
        <w:r>
          <w:rPr>
            <w:noProof/>
          </w:rPr>
          <w:t>6</w:t>
        </w:r>
      </w:fldSimple>
      <w:r w:rsidRPr="00C33FAB">
        <w:t>.</w:t>
      </w:r>
      <w:fldSimple w:instr=" SEQ Abb. \* ARABIC \s 1 ">
        <w:r>
          <w:rPr>
            <w:noProof/>
          </w:rPr>
          <w:t>1</w:t>
        </w:r>
      </w:fldSimple>
      <w:r w:rsidRPr="00FC02FE">
        <w:rPr>
          <w:b w:val="0"/>
        </w:rPr>
        <w:tab/>
      </w:r>
      <w:r>
        <w:rPr>
          <w:b w:val="0"/>
        </w:rPr>
        <w:t>Die Bilder der auf dem Server hinterlegten Objekte</w:t>
      </w:r>
      <w:bookmarkEnd w:id="131"/>
    </w:p>
    <w:p w14:paraId="17674464" w14:textId="5858F9DC" w:rsidR="00C63EB3" w:rsidRDefault="00C63EB3" w:rsidP="00C63EB3">
      <w:pPr>
        <w:pStyle w:val="BasicText"/>
      </w:pPr>
      <w:r>
        <w:t xml:space="preserve">Für die Durchführung der Fallstudie wurden auf dem vorgestellten OCV-Server die Bilder von fünf verschiedenen Objekten hinterlegt (siehe </w:t>
      </w:r>
      <w:r w:rsidRPr="002326EE">
        <w:rPr>
          <w:rStyle w:val="IntensiverVerweis"/>
        </w:rPr>
        <w:t>Abb. 6.1</w:t>
      </w:r>
      <w:r>
        <w:t xml:space="preserve">). Diese wurde beim Hochladen benannt und liegen so zur Wiedererkennung zur Verfügung. Im Idealfall sollen die Objekte beim erneuten Fotografieren mit der Google Glass durch einen </w:t>
      </w:r>
      <w:r>
        <w:lastRenderedPageBreak/>
        <w:t>Anwender wiedererkannt werden und die verknüpfte k</w:t>
      </w:r>
      <w:r w:rsidR="006876D0">
        <w:t>ontextsensitive Information</w:t>
      </w:r>
      <w:r>
        <w:t xml:space="preserve"> dem Nutzer angezeigt werden.</w:t>
      </w:r>
    </w:p>
    <w:p w14:paraId="6FB763A7" w14:textId="77777777" w:rsidR="00C63EB3" w:rsidRDefault="00C63EB3" w:rsidP="00C63EB3">
      <w:pPr>
        <w:pStyle w:val="berschrift2"/>
      </w:pPr>
      <w:bookmarkStart w:id="132" w:name="_Toc281476679"/>
      <w:r>
        <w:t>Beispieldurchführung</w:t>
      </w:r>
      <w:bookmarkEnd w:id="132"/>
    </w:p>
    <w:p w14:paraId="6976E7C4" w14:textId="77777777" w:rsidR="00C63EB3" w:rsidRDefault="00C63EB3" w:rsidP="00C63EB3">
      <w:pPr>
        <w:pStyle w:val="BasicText"/>
      </w:pPr>
      <w:r>
        <w:t>Möchte ein Nutzer nun die Applikation auf einer damit ausgestatteten Google Glass nutzen hat er bei Ansicht des Startbildschirms (</w:t>
      </w:r>
      <w:r>
        <w:rPr>
          <w:rStyle w:val="IntensiverVerweis"/>
        </w:rPr>
        <w:t>Abb. 6.2)</w:t>
      </w:r>
      <w:r>
        <w:t xml:space="preserve"> zwei verschiedene Möglichkeiten dies zu erreichen.</w:t>
      </w:r>
    </w:p>
    <w:p w14:paraId="11A62BD6" w14:textId="77777777" w:rsidR="00C63EB3" w:rsidRDefault="00C63EB3" w:rsidP="00C63EB3">
      <w:pPr>
        <w:pStyle w:val="BasicText"/>
      </w:pPr>
      <w:r>
        <w:t xml:space="preserve"> </w:t>
      </w:r>
      <w:r>
        <w:rPr>
          <w:noProof/>
        </w:rPr>
        <w:drawing>
          <wp:inline distT="0" distB="0" distL="0" distR="0" wp14:anchorId="4866E619" wp14:editId="2E9624E6">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2EEC7E38" w14:textId="77777777" w:rsidR="00C63EB3" w:rsidRDefault="00C63EB3" w:rsidP="00C63EB3">
      <w:pPr>
        <w:pStyle w:val="Beschriftung"/>
      </w:pPr>
      <w:bookmarkStart w:id="133" w:name="_Toc281476697"/>
      <w:r w:rsidRPr="00C33FAB">
        <w:t xml:space="preserve">Abb. </w:t>
      </w:r>
      <w:fldSimple w:instr=" STYLEREF 1 \s ">
        <w:r>
          <w:rPr>
            <w:noProof/>
          </w:rPr>
          <w:t>6</w:t>
        </w:r>
      </w:fldSimple>
      <w:r w:rsidRPr="00C33FAB">
        <w:t>.</w:t>
      </w:r>
      <w:fldSimple w:instr=" SEQ Abb. \* ARABIC \s 1 ">
        <w:r>
          <w:rPr>
            <w:noProof/>
          </w:rPr>
          <w:t>2</w:t>
        </w:r>
      </w:fldSimple>
      <w:r w:rsidRPr="00FC02FE">
        <w:rPr>
          <w:b w:val="0"/>
        </w:rPr>
        <w:tab/>
      </w:r>
      <w:r>
        <w:rPr>
          <w:b w:val="0"/>
        </w:rPr>
        <w:t>Der Startbildschirm der Google Glass</w:t>
      </w:r>
      <w:bookmarkEnd w:id="133"/>
    </w:p>
    <w:p w14:paraId="41B2FD24" w14:textId="77777777" w:rsidR="00C63EB3" w:rsidRDefault="00C63EB3" w:rsidP="00C63EB3">
      <w:pPr>
        <w:pStyle w:val="BasicText"/>
      </w:pPr>
      <w:r>
        <w:t xml:space="preserve">Das Programm lässt sich einerseits über den integrierten Applikationslauncher der Glass finden. Dieser wird durch ein einfaches Tippen auf das Touchpad erreicht und lässt sich durch Scrollen in horizontaler Richtung durchblättern. Die gewünschte Applikation lässt sich dann durch ein weiteres Tippen auf das Touchpad starten. Die andere Möglichkeit in die Applikation zu gelangen ist die Spracherkennung der Google Glass zu nutzen. Dafür taucht nach Ansage des Startbefehls „ok glass“ ein Menü mit verschiedenen Auswahlmöglichkeiten für Anschlussbefehle auf. Auch in diesem Menü ist die Applikation Object Finder zu finden, </w:t>
      </w:r>
      <w:ins w:id="134" w:author="Jannik Hoffjann" w:date="2014-12-20T17:30:00Z">
        <w:r w:rsidR="00482A35">
          <w:t xml:space="preserve">welche </w:t>
        </w:r>
      </w:ins>
      <w:del w:id="135" w:author="Jannik Hoffjann" w:date="2014-12-20T17:30:00Z">
        <w:r w:rsidDel="00482A35">
          <w:delText xml:space="preserve">die </w:delText>
        </w:r>
      </w:del>
      <w:r>
        <w:t xml:space="preserve">die hier implementierte Anwendung wiederspiegelt. Beide Möglichkeiten sind in der </w:t>
      </w:r>
      <w:r w:rsidRPr="00B80B0F">
        <w:rPr>
          <w:rStyle w:val="IntensiverVerweis"/>
        </w:rPr>
        <w:t>Abbildung 6.3</w:t>
      </w:r>
      <w:r>
        <w:t xml:space="preserve"> zu sehen.</w:t>
      </w:r>
    </w:p>
    <w:p w14:paraId="0AA61CE8" w14:textId="77777777" w:rsidR="00C63EB3" w:rsidRDefault="00C63EB3" w:rsidP="00C63EB3">
      <w:pPr>
        <w:pStyle w:val="BasicText"/>
      </w:pPr>
      <w:r>
        <w:rPr>
          <w:noProof/>
        </w:rPr>
        <w:lastRenderedPageBreak/>
        <w:drawing>
          <wp:inline distT="0" distB="0" distL="0" distR="0" wp14:anchorId="511260E6" wp14:editId="43F0E250">
            <wp:extent cx="5402871" cy="1478285"/>
            <wp:effectExtent l="0" t="0" r="762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02871" cy="1478285"/>
                    </a:xfrm>
                    <a:prstGeom prst="rect">
                      <a:avLst/>
                    </a:prstGeom>
                    <a:noFill/>
                    <a:ln>
                      <a:noFill/>
                    </a:ln>
                  </pic:spPr>
                </pic:pic>
              </a:graphicData>
            </a:graphic>
          </wp:inline>
        </w:drawing>
      </w:r>
    </w:p>
    <w:p w14:paraId="21AFA70E" w14:textId="77777777" w:rsidR="00C63EB3" w:rsidRDefault="00C63EB3" w:rsidP="00C63EB3">
      <w:pPr>
        <w:pStyle w:val="Beschriftung"/>
        <w:rPr>
          <w:b w:val="0"/>
        </w:rPr>
      </w:pPr>
      <w:bookmarkStart w:id="136" w:name="_Toc281476698"/>
      <w:r w:rsidRPr="00C33FAB">
        <w:t xml:space="preserve">Abb. </w:t>
      </w:r>
      <w:fldSimple w:instr=" STYLEREF 1 \s ">
        <w:r>
          <w:rPr>
            <w:noProof/>
          </w:rPr>
          <w:t>6</w:t>
        </w:r>
      </w:fldSimple>
      <w:r w:rsidRPr="00C33FAB">
        <w:t>.</w:t>
      </w:r>
      <w:fldSimple w:instr=" SEQ Abb. \* ARABIC \s 1 ">
        <w:r>
          <w:rPr>
            <w:noProof/>
          </w:rPr>
          <w:t>3</w:t>
        </w:r>
      </w:fldSimple>
      <w:r w:rsidRPr="00FC02FE">
        <w:rPr>
          <w:b w:val="0"/>
        </w:rPr>
        <w:tab/>
      </w:r>
      <w:r>
        <w:rPr>
          <w:b w:val="0"/>
        </w:rPr>
        <w:t>Die beiden Startmöglichkeiten der Applikation</w:t>
      </w:r>
      <w:bookmarkEnd w:id="136"/>
    </w:p>
    <w:p w14:paraId="6AA89575" w14:textId="77777777" w:rsidR="00C63EB3" w:rsidRDefault="00C63EB3" w:rsidP="00C63EB3">
      <w:r>
        <w:rPr>
          <w:noProof/>
        </w:rPr>
        <w:drawing>
          <wp:inline distT="0" distB="0" distL="0" distR="0" wp14:anchorId="58FBE8BC" wp14:editId="531C5268">
            <wp:extent cx="5394960" cy="3037840"/>
            <wp:effectExtent l="0" t="0" r="0" b="10160"/>
            <wp:docPr id="24" name="Bild 24" descr="HDD:Jannik:Development:Bachelorarbeit:screenshots:device-2014-12-11-10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607A8D62" w14:textId="77777777" w:rsidR="00C63EB3" w:rsidRDefault="00C63EB3" w:rsidP="00C63EB3">
      <w:pPr>
        <w:pStyle w:val="Beschriftung"/>
      </w:pPr>
      <w:bookmarkStart w:id="137" w:name="_Toc281476699"/>
      <w:r w:rsidRPr="00C33FAB">
        <w:t xml:space="preserve">Abb. </w:t>
      </w:r>
      <w:fldSimple w:instr=" STYLEREF 1 \s ">
        <w:r>
          <w:rPr>
            <w:noProof/>
          </w:rPr>
          <w:t>6</w:t>
        </w:r>
      </w:fldSimple>
      <w:r w:rsidRPr="00C33FAB">
        <w:t>.</w:t>
      </w:r>
      <w:fldSimple w:instr=" SEQ Abb. \* ARABIC \s 1 ">
        <w:r>
          <w:rPr>
            <w:noProof/>
          </w:rPr>
          <w:t>4</w:t>
        </w:r>
      </w:fldSimple>
      <w:r w:rsidRPr="00FC02FE">
        <w:rPr>
          <w:b w:val="0"/>
        </w:rPr>
        <w:tab/>
      </w:r>
      <w:r>
        <w:rPr>
          <w:b w:val="0"/>
        </w:rPr>
        <w:t>Der Standardbildschirm der Applikation</w:t>
      </w:r>
      <w:bookmarkEnd w:id="137"/>
    </w:p>
    <w:p w14:paraId="588EC74F" w14:textId="77777777" w:rsidR="00C63EB3" w:rsidRDefault="00C63EB3" w:rsidP="00C63EB3">
      <w:r>
        <w:t xml:space="preserve">Nach Start der Applikation gelangt der Nutzer in eine einfache Ansicht in der in Echtzeit das Bild der Gerätekamera auf dem Bildschirm angezeigt wird (siehe </w:t>
      </w:r>
      <w:r w:rsidRPr="00B80B0F">
        <w:rPr>
          <w:rStyle w:val="IntensiverVerweis"/>
        </w:rPr>
        <w:t>Abb 6.4</w:t>
      </w:r>
      <w:r>
        <w:t xml:space="preserve">). Dieser Bildschirm ist als Sucher der Applikation zu verstehen. Durch ein einfaches Tippen auf das Touchfeld des Gerätes kann der Nutzer ein Foto aufnehmen. </w:t>
      </w:r>
    </w:p>
    <w:p w14:paraId="78811250" w14:textId="77777777" w:rsidR="00C63EB3" w:rsidRDefault="00C63EB3" w:rsidP="00C63EB3">
      <w:r>
        <w:rPr>
          <w:noProof/>
        </w:rPr>
        <w:lastRenderedPageBreak/>
        <w:drawing>
          <wp:inline distT="0" distB="0" distL="0" distR="0" wp14:anchorId="00923F05" wp14:editId="05885120">
            <wp:extent cx="5394960" cy="3037840"/>
            <wp:effectExtent l="0" t="0" r="0" b="10160"/>
            <wp:docPr id="25" name="Bild 25" descr="HDD:Jannik:Development:Bachelorarbeit:images:device-2014-12-11-11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0AA8877E" w14:textId="77777777" w:rsidR="00C63EB3" w:rsidRDefault="00C63EB3" w:rsidP="00C63EB3">
      <w:pPr>
        <w:pStyle w:val="Beschriftung"/>
        <w:rPr>
          <w:b w:val="0"/>
        </w:rPr>
      </w:pPr>
      <w:bookmarkStart w:id="138" w:name="_Toc281476700"/>
      <w:r w:rsidRPr="00C33FAB">
        <w:t xml:space="preserve">Abb. </w:t>
      </w:r>
      <w:fldSimple w:instr=" STYLEREF 1 \s ">
        <w:r>
          <w:rPr>
            <w:noProof/>
          </w:rPr>
          <w:t>6</w:t>
        </w:r>
      </w:fldSimple>
      <w:r w:rsidRPr="00C33FAB">
        <w:t>.</w:t>
      </w:r>
      <w:fldSimple w:instr=" SEQ Abb. \* ARABIC \s 1 ">
        <w:r>
          <w:rPr>
            <w:noProof/>
          </w:rPr>
          <w:t>5</w:t>
        </w:r>
      </w:fldSimple>
      <w:r w:rsidRPr="00FC02FE">
        <w:rPr>
          <w:b w:val="0"/>
        </w:rPr>
        <w:tab/>
      </w:r>
      <w:r>
        <w:rPr>
          <w:b w:val="0"/>
        </w:rPr>
        <w:t>Bestätigung des Fotografierbefehls</w:t>
      </w:r>
      <w:bookmarkEnd w:id="138"/>
    </w:p>
    <w:p w14:paraId="7E62AD22" w14:textId="77777777" w:rsidR="00C63EB3" w:rsidRPr="0097314C" w:rsidRDefault="00C63EB3" w:rsidP="00C63EB3">
      <w:pPr>
        <w:pStyle w:val="BasicText"/>
      </w:pPr>
      <w:r>
        <w:t xml:space="preserve">Die Nutzereingabe wird von der Applikation durch ein kurzes Einblenden eines imitierten Suchfeldes bestätigt (siehe </w:t>
      </w:r>
      <w:r w:rsidRPr="0097314C">
        <w:rPr>
          <w:rStyle w:val="IntensiverVerweis"/>
        </w:rPr>
        <w:t>Abb. 6.5</w:t>
      </w:r>
      <w:r>
        <w:t>) und nach dem Aufnahme des Bildes wird dem Nutzer das aufgenommene Bild zur Bestätigung angezeigt. Hier ist es dem Nutzer freigestellt, das Bild durch erneutes Tippen zu akzeptieren oder aber durch einfaches vertikales Wischen von oben nach unten zu verwerfen und ein neues Bild aufzunehmen.</w:t>
      </w:r>
    </w:p>
    <w:p w14:paraId="2A98F2AE" w14:textId="77777777" w:rsidR="00C63EB3" w:rsidRDefault="00C63EB3" w:rsidP="00C63EB3">
      <w:r>
        <w:rPr>
          <w:noProof/>
        </w:rPr>
        <w:drawing>
          <wp:inline distT="0" distB="0" distL="0" distR="0" wp14:anchorId="599CF5D7" wp14:editId="75902DCC">
            <wp:extent cx="5394960" cy="3037840"/>
            <wp:effectExtent l="0" t="0" r="0" b="10160"/>
            <wp:docPr id="26" name="Bild 26" descr="HDD:Jannik:Development:Bachelorarbeit:screenshots:device-2014-12-11-10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48A2C478" w14:textId="77777777" w:rsidR="00C63EB3" w:rsidRDefault="00C63EB3" w:rsidP="00C63EB3">
      <w:pPr>
        <w:pStyle w:val="Beschriftung"/>
        <w:rPr>
          <w:b w:val="0"/>
        </w:rPr>
      </w:pPr>
      <w:bookmarkStart w:id="139" w:name="_Toc281476701"/>
      <w:r w:rsidRPr="00C33FAB">
        <w:t xml:space="preserve">Abb. </w:t>
      </w:r>
      <w:fldSimple w:instr=" STYLEREF 1 \s ">
        <w:r>
          <w:rPr>
            <w:noProof/>
          </w:rPr>
          <w:t>6</w:t>
        </w:r>
      </w:fldSimple>
      <w:r w:rsidRPr="00C33FAB">
        <w:t>.</w:t>
      </w:r>
      <w:fldSimple w:instr=" SEQ Abb. \* ARABIC \s 1 ">
        <w:r>
          <w:rPr>
            <w:noProof/>
          </w:rPr>
          <w:t>6</w:t>
        </w:r>
      </w:fldSimple>
      <w:r w:rsidRPr="00FC02FE">
        <w:rPr>
          <w:b w:val="0"/>
        </w:rPr>
        <w:tab/>
      </w:r>
      <w:r>
        <w:rPr>
          <w:b w:val="0"/>
        </w:rPr>
        <w:t>Vorschaubild mit Akzeptanzanfrage</w:t>
      </w:r>
      <w:bookmarkEnd w:id="139"/>
    </w:p>
    <w:p w14:paraId="2757FF78" w14:textId="77777777" w:rsidR="00C63EB3" w:rsidRPr="0097314C" w:rsidRDefault="00C63EB3" w:rsidP="00C63EB3">
      <w:r>
        <w:lastRenderedPageBreak/>
        <w:t xml:space="preserve">Akzeptiert der Nutzer das aufgenommene Bild wird die Nutzerinterkation gesperrt und die Applikation beginnt wie in </w:t>
      </w:r>
      <w:r>
        <w:fldChar w:fldCharType="begin"/>
      </w:r>
      <w:r>
        <w:instrText xml:space="preserve"> REF _Ref280434892 \r \h </w:instrText>
      </w:r>
      <w:r>
        <w:fldChar w:fldCharType="separate"/>
      </w:r>
      <w:r>
        <w:t>5.2</w:t>
      </w:r>
      <w:r>
        <w:fldChar w:fldCharType="end"/>
      </w:r>
      <w:r>
        <w:t xml:space="preserve"> vorgestellt mit dem asynchronen Abspeichern des Bildes, um dieses im Anschluss in einem weiteren asynchronen Prozess direkt auf den Server hochzuladen. Im Verlauf dieser beiden Prozesse werden dem Nutzer zwei unterschiedliche Ladebildschirme gezeigt, welche die beiden Teilabschnitte des Prozesses signalisieren sollen. Der erste zeigt dabei den Vorgang des Abspeicherns und der zweite den des Hochladens (siehe </w:t>
      </w:r>
      <w:r w:rsidRPr="006C1B14">
        <w:rPr>
          <w:rStyle w:val="IntensiverVerweis"/>
        </w:rPr>
        <w:t>Abb 6.7</w:t>
      </w:r>
      <w:r>
        <w:t>).</w:t>
      </w:r>
    </w:p>
    <w:p w14:paraId="75F06A32" w14:textId="72CDF154" w:rsidR="00C63EB3" w:rsidRDefault="003359AD" w:rsidP="00C63EB3">
      <w:r>
        <w:rPr>
          <w:noProof/>
        </w:rPr>
        <w:drawing>
          <wp:inline distT="0" distB="0" distL="0" distR="0" wp14:anchorId="2DBCCD5E" wp14:editId="48D6C846">
            <wp:extent cx="5394960" cy="1473200"/>
            <wp:effectExtent l="0" t="0" r="0" b="0"/>
            <wp:docPr id="23" name="Bild 23" descr="HDD:Jannik:Development:Bachelorarbeit:images:lo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loadin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1473200"/>
                    </a:xfrm>
                    <a:prstGeom prst="rect">
                      <a:avLst/>
                    </a:prstGeom>
                    <a:noFill/>
                    <a:ln>
                      <a:noFill/>
                    </a:ln>
                  </pic:spPr>
                </pic:pic>
              </a:graphicData>
            </a:graphic>
          </wp:inline>
        </w:drawing>
      </w:r>
    </w:p>
    <w:p w14:paraId="2326E492" w14:textId="77777777" w:rsidR="00C63EB3" w:rsidRDefault="00C63EB3" w:rsidP="00C63EB3">
      <w:pPr>
        <w:pStyle w:val="Beschriftung"/>
        <w:rPr>
          <w:b w:val="0"/>
        </w:rPr>
      </w:pPr>
      <w:bookmarkStart w:id="140" w:name="_Toc281476702"/>
      <w:r w:rsidRPr="00C33FAB">
        <w:t xml:space="preserve">Abb. </w:t>
      </w:r>
      <w:fldSimple w:instr=" STYLEREF 1 \s ">
        <w:r>
          <w:rPr>
            <w:noProof/>
          </w:rPr>
          <w:t>6</w:t>
        </w:r>
      </w:fldSimple>
      <w:r w:rsidRPr="00C33FAB">
        <w:t>.</w:t>
      </w:r>
      <w:fldSimple w:instr=" SEQ Abb. \* ARABIC \s 1 ">
        <w:r>
          <w:rPr>
            <w:noProof/>
          </w:rPr>
          <w:t>7</w:t>
        </w:r>
      </w:fldSimple>
      <w:r w:rsidRPr="00FC02FE">
        <w:rPr>
          <w:b w:val="0"/>
        </w:rPr>
        <w:tab/>
      </w:r>
      <w:r>
        <w:rPr>
          <w:b w:val="0"/>
        </w:rPr>
        <w:t>Die beiden Ladebildschirme der Applikation</w:t>
      </w:r>
      <w:bookmarkEnd w:id="140"/>
    </w:p>
    <w:p w14:paraId="261B77CD" w14:textId="77777777" w:rsidR="00C63EB3" w:rsidRDefault="00C63EB3" w:rsidP="00C63EB3">
      <w:r>
        <w:t xml:space="preserve">Nach Antwort des Servers wird diese unverzüglich von der Applikation ausgewertet und das, in diesem Fall, richtige Ergebnis aufbereitet und dem Nutzer angezeigt (siehe </w:t>
      </w:r>
      <w:r w:rsidRPr="0032061F">
        <w:rPr>
          <w:rStyle w:val="IntensiverVerweis"/>
        </w:rPr>
        <w:t>Abb. 6.8</w:t>
      </w:r>
      <w:r>
        <w:t xml:space="preserve">). Sollte keines der hinterlegten Objekte die minimale Anzahl der Matches überschritten haben würde dem Nutzer der Bildschirm aus </w:t>
      </w:r>
      <w:r w:rsidRPr="004C2942">
        <w:rPr>
          <w:rStyle w:val="IntensiverVerweis"/>
        </w:rPr>
        <w:t>Abb. 6.9</w:t>
      </w:r>
      <w:r>
        <w:t xml:space="preserve"> angezeigt. </w:t>
      </w:r>
    </w:p>
    <w:p w14:paraId="06CFC73F" w14:textId="77777777" w:rsidR="00C63EB3" w:rsidRDefault="00C63EB3" w:rsidP="00C63EB3">
      <w:r>
        <w:t>Der Nutzer hat im Anschluss die Möglichkeit entweder durch einfaches Tippen einen neuen Durchlauf der Applikation zu starten oder aber die App durch vertikales Streichen zu beenden und so zum Hauptbildschirm der AR-Brille zurück zu gelangen.</w:t>
      </w:r>
    </w:p>
    <w:p w14:paraId="6C1B7235" w14:textId="268BD9EB" w:rsidR="00C63EB3" w:rsidRDefault="00AF3D59" w:rsidP="00C63EB3">
      <w:r>
        <w:rPr>
          <w:noProof/>
        </w:rPr>
        <w:drawing>
          <wp:inline distT="0" distB="0" distL="0" distR="0" wp14:anchorId="41B6B534" wp14:editId="0E4C775D">
            <wp:extent cx="5394960" cy="3037840"/>
            <wp:effectExtent l="0" t="0" r="0" b="10160"/>
            <wp:docPr id="33" name="Bild 33" descr="HDD:Jannik:Development:Bachelorarbeit:images:club-mate 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club-mate summary.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73F94F8A" w14:textId="77777777" w:rsidR="00C63EB3" w:rsidRDefault="00C63EB3" w:rsidP="00C63EB3">
      <w:pPr>
        <w:pStyle w:val="Beschriftung"/>
        <w:rPr>
          <w:b w:val="0"/>
        </w:rPr>
      </w:pPr>
      <w:bookmarkStart w:id="141" w:name="_Toc281476703"/>
      <w:r w:rsidRPr="00C33FAB">
        <w:lastRenderedPageBreak/>
        <w:t xml:space="preserve">Abb. </w:t>
      </w:r>
      <w:fldSimple w:instr=" STYLEREF 1 \s ">
        <w:r>
          <w:rPr>
            <w:noProof/>
          </w:rPr>
          <w:t>6</w:t>
        </w:r>
      </w:fldSimple>
      <w:r w:rsidRPr="00C33FAB">
        <w:t>.</w:t>
      </w:r>
      <w:fldSimple w:instr=" SEQ Abb. \* ARABIC \s 1 ">
        <w:r>
          <w:rPr>
            <w:noProof/>
          </w:rPr>
          <w:t>8</w:t>
        </w:r>
      </w:fldSimple>
      <w:r w:rsidRPr="00FC02FE">
        <w:rPr>
          <w:b w:val="0"/>
        </w:rPr>
        <w:tab/>
      </w:r>
      <w:r>
        <w:rPr>
          <w:b w:val="0"/>
        </w:rPr>
        <w:t>Das Ergebnis der Anfrage</w:t>
      </w:r>
      <w:bookmarkEnd w:id="141"/>
    </w:p>
    <w:p w14:paraId="3E6D5DBD" w14:textId="77777777" w:rsidR="00C63EB3" w:rsidRDefault="00C63EB3" w:rsidP="00C63EB3">
      <w:r>
        <w:rPr>
          <w:noProof/>
        </w:rPr>
        <w:drawing>
          <wp:inline distT="0" distB="0" distL="0" distR="0" wp14:anchorId="5F39D656" wp14:editId="48E084F9">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04B1F833" w14:textId="77777777" w:rsidR="00C63EB3" w:rsidRDefault="00C63EB3" w:rsidP="00C63EB3">
      <w:pPr>
        <w:pStyle w:val="Beschriftung"/>
        <w:rPr>
          <w:b w:val="0"/>
        </w:rPr>
      </w:pPr>
      <w:bookmarkStart w:id="142" w:name="_Toc281476704"/>
      <w:r w:rsidRPr="00C33FAB">
        <w:t xml:space="preserve">Abb. </w:t>
      </w:r>
      <w:fldSimple w:instr=" STYLEREF 1 \s ">
        <w:r>
          <w:rPr>
            <w:noProof/>
          </w:rPr>
          <w:t>6</w:t>
        </w:r>
      </w:fldSimple>
      <w:r w:rsidRPr="00C33FAB">
        <w:t>.</w:t>
      </w:r>
      <w:fldSimple w:instr=" SEQ Abb. \* ARABIC \s 1 ">
        <w:r>
          <w:rPr>
            <w:noProof/>
          </w:rPr>
          <w:t>9</w:t>
        </w:r>
      </w:fldSimple>
      <w:r w:rsidRPr="00FC02FE">
        <w:rPr>
          <w:b w:val="0"/>
        </w:rPr>
        <w:tab/>
      </w:r>
      <w:r>
        <w:rPr>
          <w:b w:val="0"/>
        </w:rPr>
        <w:t>Das negative Ergebnis einer anderen Anfrage</w:t>
      </w:r>
      <w:bookmarkEnd w:id="142"/>
    </w:p>
    <w:p w14:paraId="3A8B7C84" w14:textId="77777777" w:rsidR="00C63EB3" w:rsidRPr="00B80B0F" w:rsidRDefault="00C63EB3" w:rsidP="00C63EB3"/>
    <w:p w14:paraId="1434B271" w14:textId="77777777" w:rsidR="00C63EB3" w:rsidRDefault="00C63EB3" w:rsidP="00C63EB3">
      <w:pPr>
        <w:pStyle w:val="berschrift1"/>
      </w:pPr>
      <w:bookmarkStart w:id="143" w:name="_Toc281476680"/>
      <w:r w:rsidRPr="003C7E2E">
        <w:lastRenderedPageBreak/>
        <w:t>Fazit und Ausblick</w:t>
      </w:r>
      <w:bookmarkEnd w:id="143"/>
    </w:p>
    <w:p w14:paraId="44AE4E66" w14:textId="3AF80C53" w:rsidR="00C63EB3" w:rsidRDefault="00C63EB3" w:rsidP="00C63EB3">
      <w:pPr>
        <w:pStyle w:val="BasicText"/>
      </w:pPr>
      <w:r>
        <w:t>In der vorliegenden Arbeit wurde ausführlich auf die erarbeitete Applikation zur Erkennung von Objekten und der damit verbundenen Gewinnung und Anzeige von kontextsensitiver Information eingegangen. Dazu wurde Kontextsensitivität definiert und danach beispielhaft auf verschiedene Vertreter von kontextsensitiven Systemen eingegangen.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w:t>
      </w:r>
      <w:r w:rsidR="009D49A4">
        <w:t>on wurde im Anschluss umrissen</w:t>
      </w:r>
      <w:r>
        <w:t xml:space="preserve"> um dann genauer auf die genutzten Algorithmen, Bibliotheken und</w:t>
      </w:r>
      <w:r w:rsidR="009D49A4">
        <w:t>,</w:t>
      </w:r>
      <w:r>
        <w:t xml:space="preserve"> in Auszügen</w:t>
      </w:r>
      <w:r w:rsidR="009D49A4">
        <w:t>,</w:t>
      </w:r>
      <w:r>
        <w:t xml:space="preserve"> auf die Implementation einzugehen. Die Beispiel</w:t>
      </w:r>
      <w:r w:rsidR="006876D0">
        <w:t>anwendung</w:t>
      </w:r>
      <w:r>
        <w:t xml:space="preserve"> der Applikation wurde zum Schluss der Arbeit in einer kurzen Fallstudie dargelegt um eine solche Nutzung zu verdeutlichen.</w:t>
      </w:r>
    </w:p>
    <w:p w14:paraId="6E02857B" w14:textId="77777777" w:rsidR="00C63EB3" w:rsidRDefault="00C63EB3" w:rsidP="00C63EB3">
      <w:pPr>
        <w:pStyle w:val="BasicText"/>
      </w:pPr>
      <w:r>
        <w:t xml:space="preserve">Abschließend lässt sich sagen, dass mit dieser Arbeit gezeigt wurde, dass ein Potenzial in der Nutzung von kontextsensitiven Informationen in der Industrie vorhanden ist. Es ist möglich durch die Nutzung von darauf spezialisierten Algorithmen, Objekte in Fotos und somit der, den Nutzer umgebenden Realität, wiederzuerkennen und diese mit Information zu verknüpfen um auf Basis dieser weitergehende Information zu hinterlegen oder beispielsweise anschließende Arbeitsschritte einzuleiten. </w:t>
      </w:r>
    </w:p>
    <w:p w14:paraId="71C7A522" w14:textId="77777777" w:rsidR="00C63EB3" w:rsidRDefault="00C63EB3" w:rsidP="00C63EB3">
      <w:pPr>
        <w:pStyle w:val="BasicText"/>
      </w:pPr>
      <w:r>
        <w:t xml:space="preserve">Auch wurden die Schwächen der Plattform Google Glass insbesondere im Bereich der Akkulaufzeit und Rechenleistung aufgezeigt und die Vorteile einer Client- / Serverlösung für eine kontextsensitive Anwendung der Augmented Reality erläutert. </w:t>
      </w:r>
    </w:p>
    <w:p w14:paraId="3F87EA4A" w14:textId="52073CF4" w:rsidR="00FE1AB3" w:rsidRDefault="00C63EB3" w:rsidP="00C63EB3">
      <w:pPr>
        <w:pStyle w:val="BasicText"/>
      </w:pPr>
      <w:r>
        <w:t xml:space="preserve">Für zukünftige Arbeiten ist vor allem eine Erweiterung der Applikation in Richtung noch genauerer Information möglich. So ist zum Beispiel die Nutzung von zusätzlichen Sensoren denkbar um zum Beispiel auf Grundlage der Ortsdaten des Nutzers eine Vorauswahl der hinterlegten Objekte zu treffen. Auch im Bereich der Objekterkennung sind Erweiterungen insbesondere mit Blick auf die Wahl des Matching und Analysevorganges denkbar. Hier sollten auf Dauer vermutliche modernere Ansätze des Matchings genutzt werden und dazu </w:t>
      </w:r>
      <w:commentRangeStart w:id="144"/>
      <w:r>
        <w:t xml:space="preserve">die Forschung im Bereich der Computer Vision beobachtet werden. </w:t>
      </w:r>
      <w:r w:rsidR="00FE1AB3">
        <w:t>Hier wären vor allem eine Erweiterung des Match- und Suchprozesses durch neue Techniken, Vorauswahl durch den genannten BoF-Ansatz oder sogar ein Einbinden und Abgleichen über 3D-Modelle denkbar.</w:t>
      </w:r>
    </w:p>
    <w:p w14:paraId="73B6CF32" w14:textId="7ABA3AE6" w:rsidR="00FE1AB3" w:rsidRPr="00323797" w:rsidRDefault="00C63EB3" w:rsidP="00FE1AB3">
      <w:pPr>
        <w:pStyle w:val="BasicText"/>
      </w:pPr>
      <w:r>
        <w:t>Aber auch eine Ergänzung um weitere Informationsträger wie QR Codes neben der reinen Objekterkennung wären Ansätze die als Verbesserungsvorschlag für eine Anwendung dieser Art denkbar wären.</w:t>
      </w:r>
      <w:commentRangeEnd w:id="144"/>
      <w:r>
        <w:rPr>
          <w:rStyle w:val="Kommentarzeichen"/>
        </w:rPr>
        <w:commentReference w:id="144"/>
      </w:r>
    </w:p>
    <w:p w14:paraId="7585E1F3" w14:textId="77777777" w:rsidR="00C63EB3" w:rsidRPr="003C7E2E" w:rsidRDefault="00C63EB3" w:rsidP="00C63EB3">
      <w:pPr>
        <w:pStyle w:val="berschrift1"/>
        <w:numPr>
          <w:ilvl w:val="0"/>
          <w:numId w:val="0"/>
        </w:numPr>
      </w:pPr>
      <w:bookmarkStart w:id="145" w:name="Literaturverzeichnis"/>
      <w:bookmarkStart w:id="146" w:name="_Toc70927232"/>
      <w:bookmarkStart w:id="147" w:name="_Toc281476681"/>
      <w:r w:rsidRPr="003C7E2E">
        <w:lastRenderedPageBreak/>
        <w:t>Literaturverzeichnis</w:t>
      </w:r>
      <w:bookmarkEnd w:id="145"/>
      <w:bookmarkEnd w:id="146"/>
      <w:bookmarkEnd w:id="147"/>
    </w:p>
    <w:bookmarkStart w:id="148" w:name="_Toc70927233"/>
    <w:p w14:paraId="0393F140" w14:textId="24DA2A73" w:rsidR="003303C6" w:rsidRPr="003303C6" w:rsidRDefault="00C63EB3">
      <w:pPr>
        <w:pStyle w:val="StandardWeb"/>
        <w:ind w:left="480" w:hanging="480"/>
        <w:divId w:val="864829265"/>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003303C6" w:rsidRPr="003303C6">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5D9AE1EA" w14:textId="77777777" w:rsidR="003303C6" w:rsidRPr="003303C6" w:rsidRDefault="003303C6">
      <w:pPr>
        <w:pStyle w:val="StandardWeb"/>
        <w:ind w:left="480" w:hanging="480"/>
        <w:divId w:val="864829265"/>
        <w:rPr>
          <w:noProof/>
        </w:rPr>
      </w:pPr>
      <w:r w:rsidRPr="003303C6">
        <w:rPr>
          <w:noProof/>
        </w:rPr>
        <w:t>Alahi, A.; Ortiz, R.; Vandergheynst, P. (2012) FREAK: Fast Retina Keypoint. 2012 IEEE Conference on Computer Vision and Pattern Recognition. IEEE, 510–517.</w:t>
      </w:r>
    </w:p>
    <w:p w14:paraId="19D9BAA8" w14:textId="77777777" w:rsidR="003303C6" w:rsidRPr="003303C6" w:rsidRDefault="003303C6">
      <w:pPr>
        <w:pStyle w:val="StandardWeb"/>
        <w:ind w:left="480" w:hanging="480"/>
        <w:divId w:val="864829265"/>
        <w:rPr>
          <w:noProof/>
        </w:rPr>
      </w:pPr>
      <w:r w:rsidRPr="003303C6">
        <w:rPr>
          <w:noProof/>
        </w:rPr>
        <w:t>Ashford, Robin (2010) QR codes and academic libraries. :526–530.</w:t>
      </w:r>
    </w:p>
    <w:p w14:paraId="50DA810B" w14:textId="77777777" w:rsidR="003303C6" w:rsidRPr="003303C6" w:rsidRDefault="003303C6">
      <w:pPr>
        <w:pStyle w:val="StandardWeb"/>
        <w:ind w:left="480" w:hanging="480"/>
        <w:divId w:val="864829265"/>
        <w:rPr>
          <w:noProof/>
        </w:rPr>
      </w:pPr>
      <w:r w:rsidRPr="003303C6">
        <w:rPr>
          <w:noProof/>
        </w:rPr>
        <w:t>Azuma, Ronald T. (1997) A Survey of Augmented Reality. Presence: Teleoperators and Virtual Environments, 6 (4):355–385.</w:t>
      </w:r>
    </w:p>
    <w:p w14:paraId="69955DCF" w14:textId="77777777" w:rsidR="003303C6" w:rsidRPr="003303C6" w:rsidRDefault="003303C6">
      <w:pPr>
        <w:pStyle w:val="StandardWeb"/>
        <w:ind w:left="480" w:hanging="480"/>
        <w:divId w:val="864829265"/>
        <w:rPr>
          <w:noProof/>
        </w:rPr>
      </w:pPr>
      <w:r w:rsidRPr="003303C6">
        <w:rPr>
          <w:noProof/>
        </w:rPr>
        <w:t>Baldauf, Matthias; Dustdar, Schahram; Rosenberg, Florian (2007) A survey on context-aware systems. International Journal of Ad Hoc and Ubiquitous Computing, 2 (4):263–277.</w:t>
      </w:r>
    </w:p>
    <w:p w14:paraId="223CADBC" w14:textId="77777777" w:rsidR="003303C6" w:rsidRPr="003303C6" w:rsidRDefault="003303C6">
      <w:pPr>
        <w:pStyle w:val="StandardWeb"/>
        <w:ind w:left="480" w:hanging="480"/>
        <w:divId w:val="864829265"/>
        <w:rPr>
          <w:noProof/>
        </w:rPr>
      </w:pPr>
      <w:r w:rsidRPr="003303C6">
        <w:rPr>
          <w:noProof/>
        </w:rPr>
        <w:t>Baumgart, Bruce Guenther (1974) Geometric Modeling for Computer Vision. Stanford University, 136.</w:t>
      </w:r>
    </w:p>
    <w:p w14:paraId="0CE1CF7B" w14:textId="77777777" w:rsidR="003303C6" w:rsidRPr="003303C6" w:rsidRDefault="003303C6">
      <w:pPr>
        <w:pStyle w:val="StandardWeb"/>
        <w:ind w:left="480" w:hanging="480"/>
        <w:divId w:val="864829265"/>
        <w:rPr>
          <w:noProof/>
        </w:rPr>
      </w:pPr>
      <w:r w:rsidRPr="003303C6">
        <w:rPr>
          <w:noProof/>
        </w:rPr>
        <w:t>Bay, Herbert; Ess, Andreas; Tuytelaars, Tinne; Gool, Luc Van (2008) Speeded-Up Robust Features (SURF). Computer Vision and Image Understanding, 110 (3):346–359.</w:t>
      </w:r>
    </w:p>
    <w:p w14:paraId="4DE14E6A" w14:textId="77777777" w:rsidR="003303C6" w:rsidRPr="003303C6" w:rsidRDefault="003303C6">
      <w:pPr>
        <w:pStyle w:val="StandardWeb"/>
        <w:ind w:left="480" w:hanging="480"/>
        <w:divId w:val="864829265"/>
        <w:rPr>
          <w:noProof/>
        </w:rPr>
      </w:pPr>
      <w:r w:rsidRPr="003303C6">
        <w:rPr>
          <w:noProof/>
        </w:rPr>
        <w:t>Bellavista, Paolo; Corradi, Antonio; Fanelli, Mario; Foschini, Luca (2012) A survey of context data distribution for mobile ubiquitous systems. ACM Computing Surveys (CSUR), 44 (4):24.</w:t>
      </w:r>
    </w:p>
    <w:p w14:paraId="578A2334" w14:textId="77777777" w:rsidR="003303C6" w:rsidRPr="003303C6" w:rsidRDefault="003303C6">
      <w:pPr>
        <w:pStyle w:val="StandardWeb"/>
        <w:ind w:left="480" w:hanging="480"/>
        <w:divId w:val="864829265"/>
        <w:rPr>
          <w:noProof/>
        </w:rPr>
      </w:pPr>
      <w:r w:rsidRPr="003303C6">
        <w:rPr>
          <w:noProof/>
        </w:rPr>
        <w:t>Bradski, Gary; Kaehler, Adrian (2008) Learning OpenCV Computer Vision with the OpenCV Library. 1. Auflage, Sebastopol, CA, O’Reilly, Inc.</w:t>
      </w:r>
    </w:p>
    <w:p w14:paraId="697574E7" w14:textId="77777777" w:rsidR="003303C6" w:rsidRPr="003303C6" w:rsidRDefault="003303C6">
      <w:pPr>
        <w:pStyle w:val="StandardWeb"/>
        <w:ind w:left="480" w:hanging="480"/>
        <w:divId w:val="864829265"/>
        <w:rPr>
          <w:noProof/>
        </w:rPr>
      </w:pPr>
      <w:r w:rsidRPr="003303C6">
        <w:rPr>
          <w:noProof/>
        </w:rPr>
        <w:t>Canny, John (1986) A Computational Approach to Edge Detection. IEEE Transactions on Pattern Analysis and Machine Intelligence, PAMI-8 (6):679–698.</w:t>
      </w:r>
    </w:p>
    <w:p w14:paraId="5A12BB27" w14:textId="77777777" w:rsidR="003303C6" w:rsidRPr="003303C6" w:rsidRDefault="003303C6">
      <w:pPr>
        <w:pStyle w:val="StandardWeb"/>
        <w:ind w:left="480" w:hanging="480"/>
        <w:divId w:val="864829265"/>
        <w:rPr>
          <w:noProof/>
        </w:rPr>
      </w:pPr>
      <w:r w:rsidRPr="003303C6">
        <w:rPr>
          <w:noProof/>
        </w:rPr>
        <w:t xml:space="preserve">Chang, Yao-Jen; Tsai, Shih-Kai; Chang, Yao-Sheng; Wang, Tsen-Yung (2007) A novel wayfinding system based on geo-coded QR codes for individuals with cognitive impairments. Proceedings of the 9th international ACM SIGACCESS conference </w:t>
      </w:r>
      <w:r w:rsidRPr="003303C6">
        <w:rPr>
          <w:noProof/>
        </w:rPr>
        <w:lastRenderedPageBreak/>
        <w:t>on Computers and accessibility - Assets ’07. New York, New York, USA, ACM Press, 231–232.</w:t>
      </w:r>
    </w:p>
    <w:p w14:paraId="1BA29CF7" w14:textId="77777777" w:rsidR="003303C6" w:rsidRPr="003303C6" w:rsidRDefault="003303C6">
      <w:pPr>
        <w:pStyle w:val="StandardWeb"/>
        <w:ind w:left="480" w:hanging="480"/>
        <w:divId w:val="864829265"/>
        <w:rPr>
          <w:noProof/>
        </w:rPr>
      </w:pPr>
      <w:r w:rsidRPr="003303C6">
        <w:rPr>
          <w:noProof/>
        </w:rPr>
        <w:t>Chen, HL (2004) An intelligent broker architecture for pervasive context-aware systems. University of Maryland, .</w:t>
      </w:r>
    </w:p>
    <w:p w14:paraId="486C6262" w14:textId="77777777" w:rsidR="003303C6" w:rsidRPr="003303C6" w:rsidRDefault="003303C6">
      <w:pPr>
        <w:pStyle w:val="StandardWeb"/>
        <w:ind w:left="480" w:hanging="480"/>
        <w:divId w:val="864829265"/>
        <w:rPr>
          <w:noProof/>
        </w:rPr>
      </w:pPr>
      <w:r w:rsidRPr="003303C6">
        <w:rPr>
          <w:noProof/>
        </w:rPr>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01071B5A" w14:textId="77777777" w:rsidR="003303C6" w:rsidRPr="003303C6" w:rsidRDefault="003303C6">
      <w:pPr>
        <w:pStyle w:val="StandardWeb"/>
        <w:ind w:left="480" w:hanging="480"/>
        <w:divId w:val="864829265"/>
        <w:rPr>
          <w:noProof/>
        </w:rPr>
      </w:pPr>
      <w:r w:rsidRPr="003303C6">
        <w:rPr>
          <w:noProof/>
        </w:rPr>
        <w:t>Cipolla, Thomas M; Lake, Ballston; Mundy, Joseph L (1982) Optical Character Recognition. United States, .</w:t>
      </w:r>
    </w:p>
    <w:p w14:paraId="08B105B2" w14:textId="77777777" w:rsidR="003303C6" w:rsidRPr="003303C6" w:rsidRDefault="003303C6">
      <w:pPr>
        <w:pStyle w:val="StandardWeb"/>
        <w:ind w:left="480" w:hanging="480"/>
        <w:divId w:val="864829265"/>
        <w:rPr>
          <w:noProof/>
        </w:rPr>
      </w:pPr>
      <w:r w:rsidRPr="003303C6">
        <w:rPr>
          <w:noProof/>
        </w:rPr>
        <w:t>Dey, A.K.; Salber, D.; Abowd, G.D.; Futakawa, M. (1999) The Conference Assistant: combining context-awareness with wearable computing. Digest of Papers. Third International Symposium on Wearable Computers. IEEE Comput. Soc, 21–28.</w:t>
      </w:r>
    </w:p>
    <w:p w14:paraId="0A342169" w14:textId="77777777" w:rsidR="003303C6" w:rsidRPr="003303C6" w:rsidRDefault="003303C6">
      <w:pPr>
        <w:pStyle w:val="StandardWeb"/>
        <w:ind w:left="480" w:hanging="480"/>
        <w:divId w:val="864829265"/>
        <w:rPr>
          <w:noProof/>
        </w:rPr>
      </w:pPr>
      <w:r w:rsidRPr="003303C6">
        <w:rPr>
          <w:noProof/>
        </w:rPr>
        <w:t>Dey, Anind K. (2001) Understanding and Using Context. Personal and Ubiquitous Computing, 5 (1):4–7.</w:t>
      </w:r>
    </w:p>
    <w:p w14:paraId="0CF26A6A" w14:textId="77777777" w:rsidR="003303C6" w:rsidRPr="003303C6" w:rsidRDefault="003303C6">
      <w:pPr>
        <w:pStyle w:val="StandardWeb"/>
        <w:ind w:left="480" w:hanging="480"/>
        <w:divId w:val="864829265"/>
        <w:rPr>
          <w:noProof/>
        </w:rPr>
      </w:pPr>
      <w:r w:rsidRPr="003303C6">
        <w:rPr>
          <w:noProof/>
        </w:rPr>
        <w:t>Djuknic, GM; Richton, RE (2001) Geolocation and assisted GPS. Computer, 34 (3):123–125.</w:t>
      </w:r>
    </w:p>
    <w:p w14:paraId="4AE91540" w14:textId="77777777" w:rsidR="003303C6" w:rsidRPr="003303C6" w:rsidRDefault="003303C6">
      <w:pPr>
        <w:pStyle w:val="StandardWeb"/>
        <w:ind w:left="480" w:hanging="480"/>
        <w:divId w:val="864829265"/>
        <w:rPr>
          <w:noProof/>
        </w:rPr>
      </w:pPr>
      <w:r w:rsidRPr="003303C6">
        <w:rPr>
          <w:noProof/>
        </w:rPr>
        <w:t>Eclipse Foundation (2014) Chapter 1. Introducing Jetty. http://www.eclipse.org/jetty/documentation/current/introduction.html#what-is-jetty, abgerufen am 12.12.2014.</w:t>
      </w:r>
    </w:p>
    <w:p w14:paraId="6AE104F0" w14:textId="77777777" w:rsidR="003303C6" w:rsidRPr="003303C6" w:rsidRDefault="003303C6">
      <w:pPr>
        <w:pStyle w:val="StandardWeb"/>
        <w:ind w:left="480" w:hanging="480"/>
        <w:divId w:val="864829265"/>
        <w:rPr>
          <w:noProof/>
        </w:rPr>
      </w:pPr>
      <w:r w:rsidRPr="003303C6">
        <w:rPr>
          <w:noProof/>
        </w:rPr>
        <w:t>Feng, Steve; Caire, Romain; Cortazar, Bingen; Turan, Mehmet; Wong, Andrew; Ozcan, Aydogan (2014) Immunochromatographic diagnostic test analysis using Google Glass. ACS nano, 8 (3):3069–79.</w:t>
      </w:r>
    </w:p>
    <w:p w14:paraId="558754AF" w14:textId="77777777" w:rsidR="003303C6" w:rsidRPr="003303C6" w:rsidRDefault="003303C6">
      <w:pPr>
        <w:pStyle w:val="StandardWeb"/>
        <w:ind w:left="480" w:hanging="480"/>
        <w:divId w:val="864829265"/>
        <w:rPr>
          <w:noProof/>
        </w:rPr>
      </w:pPr>
      <w:r w:rsidRPr="003303C6">
        <w:rPr>
          <w:noProof/>
        </w:rPr>
        <w:t>Fielding, Roy Thomas (2000) Architectural Styles and the Design of Network-based Software Architectures. University of California, Irvine, 162.</w:t>
      </w:r>
    </w:p>
    <w:p w14:paraId="43C8B430" w14:textId="77777777" w:rsidR="003303C6" w:rsidRPr="003303C6" w:rsidRDefault="003303C6">
      <w:pPr>
        <w:pStyle w:val="StandardWeb"/>
        <w:ind w:left="480" w:hanging="480"/>
        <w:divId w:val="864829265"/>
        <w:rPr>
          <w:noProof/>
        </w:rPr>
      </w:pPr>
      <w:r w:rsidRPr="003303C6">
        <w:rPr>
          <w:noProof/>
        </w:rPr>
        <w:t>Gao, Huiji; Tang, Jiliang; Liu, Huan (2012) Exploring Social-Historical Ties on Location-Based Social Networks. ICWSM. 114–121.</w:t>
      </w:r>
    </w:p>
    <w:p w14:paraId="05B55D86" w14:textId="77777777" w:rsidR="003303C6" w:rsidRPr="003303C6" w:rsidRDefault="003303C6">
      <w:pPr>
        <w:pStyle w:val="StandardWeb"/>
        <w:ind w:left="480" w:hanging="480"/>
        <w:divId w:val="864829265"/>
        <w:rPr>
          <w:noProof/>
        </w:rPr>
      </w:pPr>
      <w:r w:rsidRPr="003303C6">
        <w:rPr>
          <w:noProof/>
        </w:rPr>
        <w:t>Google (2012) Google I/O 2012. https://developers.google.com/events/io/2012/, abgerufen am 07.12.2014.</w:t>
      </w:r>
    </w:p>
    <w:p w14:paraId="19D1871E" w14:textId="77777777" w:rsidR="003303C6" w:rsidRPr="003303C6" w:rsidRDefault="003303C6">
      <w:pPr>
        <w:pStyle w:val="StandardWeb"/>
        <w:ind w:left="480" w:hanging="480"/>
        <w:divId w:val="864829265"/>
        <w:rPr>
          <w:noProof/>
        </w:rPr>
      </w:pPr>
      <w:r w:rsidRPr="003303C6">
        <w:rPr>
          <w:noProof/>
        </w:rPr>
        <w:t>Google (2014a) The Glass Explorer Programm. http://www.google.com/glass/start/, abgerufen am 29.12.2014.</w:t>
      </w:r>
    </w:p>
    <w:p w14:paraId="16394E89" w14:textId="77777777" w:rsidR="003303C6" w:rsidRPr="003303C6" w:rsidRDefault="003303C6">
      <w:pPr>
        <w:pStyle w:val="StandardWeb"/>
        <w:ind w:left="480" w:hanging="480"/>
        <w:divId w:val="864829265"/>
        <w:rPr>
          <w:noProof/>
        </w:rPr>
      </w:pPr>
      <w:r w:rsidRPr="003303C6">
        <w:rPr>
          <w:noProof/>
        </w:rPr>
        <w:t>Google (2014b) Tech specs. https://support.google.com/glass/answer/3064128?hl=de, abgerufen am 26.11.2014.</w:t>
      </w:r>
    </w:p>
    <w:p w14:paraId="2F869FEF" w14:textId="77777777" w:rsidR="003303C6" w:rsidRPr="003303C6" w:rsidRDefault="003303C6">
      <w:pPr>
        <w:pStyle w:val="StandardWeb"/>
        <w:ind w:left="480" w:hanging="480"/>
        <w:divId w:val="864829265"/>
        <w:rPr>
          <w:noProof/>
        </w:rPr>
      </w:pPr>
      <w:r w:rsidRPr="003303C6">
        <w:rPr>
          <w:noProof/>
        </w:rPr>
        <w:t>Google (2014c) Android Lollipop. https://developer.android.com/about/versions/lollipop.html, abgerufen am 29.12.2014.</w:t>
      </w:r>
    </w:p>
    <w:p w14:paraId="5AB25636" w14:textId="77777777" w:rsidR="003303C6" w:rsidRPr="003303C6" w:rsidRDefault="003303C6">
      <w:pPr>
        <w:pStyle w:val="StandardWeb"/>
        <w:ind w:left="480" w:hanging="480"/>
        <w:divId w:val="864829265"/>
        <w:rPr>
          <w:noProof/>
        </w:rPr>
      </w:pPr>
      <w:r w:rsidRPr="003303C6">
        <w:rPr>
          <w:noProof/>
        </w:rPr>
        <w:t>Google (2014d) Glass Platform Release Notes. https://developers.google.com/glass/release-notes, abgerufen am 02.12.2014.</w:t>
      </w:r>
    </w:p>
    <w:p w14:paraId="06A22CEA" w14:textId="77777777" w:rsidR="003303C6" w:rsidRPr="003303C6" w:rsidRDefault="003303C6">
      <w:pPr>
        <w:pStyle w:val="StandardWeb"/>
        <w:ind w:left="480" w:hanging="480"/>
        <w:divId w:val="864829265"/>
        <w:rPr>
          <w:noProof/>
        </w:rPr>
      </w:pPr>
      <w:r w:rsidRPr="003303C6">
        <w:rPr>
          <w:noProof/>
        </w:rPr>
        <w:t>Huang, Zhanpeng; Hui, Pan; Peylo, Christoph; Chatzopoulos, Dimitris (2013) Mobile augmented reality survey: a bottom-up approach. Arxiv.Org. 35.</w:t>
      </w:r>
    </w:p>
    <w:p w14:paraId="16A1B193" w14:textId="77777777" w:rsidR="003303C6" w:rsidRPr="003303C6" w:rsidRDefault="003303C6">
      <w:pPr>
        <w:pStyle w:val="StandardWeb"/>
        <w:ind w:left="480" w:hanging="480"/>
        <w:divId w:val="864829265"/>
        <w:rPr>
          <w:noProof/>
        </w:rPr>
      </w:pPr>
      <w:r w:rsidRPr="003303C6">
        <w:rPr>
          <w:noProof/>
        </w:rPr>
        <w:t>Indulska, J; Sutton, P (2003) Location management in pervasive systems. ACSW Frontiers ’03 Proceedings of the Australasian information security workshop conference on ACSW frontiers 2003 - Volume 21. Adelaide, Australia, Australian Computer Society, 143–151.</w:t>
      </w:r>
    </w:p>
    <w:p w14:paraId="54262074" w14:textId="77777777" w:rsidR="003303C6" w:rsidRPr="003303C6" w:rsidRDefault="003303C6">
      <w:pPr>
        <w:pStyle w:val="StandardWeb"/>
        <w:ind w:left="480" w:hanging="480"/>
        <w:divId w:val="864829265"/>
        <w:rPr>
          <w:noProof/>
        </w:rPr>
      </w:pPr>
      <w:r w:rsidRPr="003303C6">
        <w:rPr>
          <w:noProof/>
        </w:rPr>
        <w:t>Juan, L; Gwun, O (2009) A comparison of sift, pca-sift and surf. International Journal of Image Processing (IJIP), 3 (4):143–152.</w:t>
      </w:r>
    </w:p>
    <w:p w14:paraId="55B7E9FE" w14:textId="77777777" w:rsidR="003303C6" w:rsidRPr="003303C6" w:rsidRDefault="003303C6">
      <w:pPr>
        <w:pStyle w:val="StandardWeb"/>
        <w:ind w:left="480" w:hanging="480"/>
        <w:divId w:val="864829265"/>
        <w:rPr>
          <w:noProof/>
        </w:rPr>
      </w:pPr>
      <w:r w:rsidRPr="003303C6">
        <w:rPr>
          <w:noProof/>
        </w:rPr>
        <w:t>Junglas, Iris A.; Watson, Richard T. (2008) Location-based services. Communications of the ACM, 51 (3):65–69.</w:t>
      </w:r>
    </w:p>
    <w:p w14:paraId="0B9885AD" w14:textId="77777777" w:rsidR="003303C6" w:rsidRPr="003303C6" w:rsidRDefault="003303C6">
      <w:pPr>
        <w:pStyle w:val="StandardWeb"/>
        <w:ind w:left="480" w:hanging="480"/>
        <w:divId w:val="864829265"/>
        <w:rPr>
          <w:noProof/>
        </w:rPr>
      </w:pPr>
      <w:r w:rsidRPr="003303C6">
        <w:rPr>
          <w:noProof/>
        </w:rPr>
        <w:t>Kölmel, Dr. Bernhard; Yellowmap AG (2005) Location Based Services. Workshop Mobile Commerce, :88–101.</w:t>
      </w:r>
    </w:p>
    <w:p w14:paraId="754CED80" w14:textId="77777777" w:rsidR="003303C6" w:rsidRPr="003303C6" w:rsidRDefault="003303C6">
      <w:pPr>
        <w:pStyle w:val="StandardWeb"/>
        <w:ind w:left="480" w:hanging="480"/>
        <w:divId w:val="864829265"/>
        <w:rPr>
          <w:noProof/>
        </w:rPr>
      </w:pPr>
      <w:r w:rsidRPr="003303C6">
        <w:rPr>
          <w:noProof/>
        </w:rPr>
        <w:t>Lee, Sangkeun; Chang, Juno; Lee, Sang-goo (2010) Survey and Trend Analysis of Context-Aware Systems. Information-An International Interdisciplinary Journal, 14 (2):527–548.</w:t>
      </w:r>
    </w:p>
    <w:p w14:paraId="2340356C" w14:textId="77777777" w:rsidR="003303C6" w:rsidRPr="003303C6" w:rsidRDefault="003303C6">
      <w:pPr>
        <w:pStyle w:val="StandardWeb"/>
        <w:ind w:left="480" w:hanging="480"/>
        <w:divId w:val="864829265"/>
        <w:rPr>
          <w:noProof/>
        </w:rPr>
      </w:pPr>
      <w:r w:rsidRPr="003303C6">
        <w:rPr>
          <w:noProof/>
        </w:rPr>
        <w:t>Leutenegger, Stefan; Chli, Margarita; Siegwart, Roland Y. (2011) BRISK: Binary Robust invariant scalable keypoints. 2011 International Conference on Computer Vision. IEEE, 2548–2555.</w:t>
      </w:r>
    </w:p>
    <w:p w14:paraId="714E35B1" w14:textId="77777777" w:rsidR="003303C6" w:rsidRPr="003303C6" w:rsidRDefault="003303C6">
      <w:pPr>
        <w:pStyle w:val="StandardWeb"/>
        <w:ind w:left="480" w:hanging="480"/>
        <w:divId w:val="864829265"/>
        <w:rPr>
          <w:noProof/>
        </w:rPr>
      </w:pPr>
      <w:r w:rsidRPr="003303C6">
        <w:rPr>
          <w:noProof/>
        </w:rPr>
        <w:t>Lins, Caio Novaes; Teixeira, João Marcelo; Rafael, Alves Roberto; Teichrieb, Veronica (2014) Development of Interactive Applications for Google Glass. Tendências e Técnicas em Realidade Virtual e Aumentada, 4 :167–188.</w:t>
      </w:r>
    </w:p>
    <w:p w14:paraId="606EAFC0" w14:textId="77777777" w:rsidR="003303C6" w:rsidRPr="003303C6" w:rsidRDefault="003303C6">
      <w:pPr>
        <w:pStyle w:val="StandardWeb"/>
        <w:ind w:left="480" w:hanging="480"/>
        <w:divId w:val="864829265"/>
        <w:rPr>
          <w:noProof/>
        </w:rPr>
      </w:pPr>
      <w:r w:rsidRPr="003303C6">
        <w:rPr>
          <w:noProof/>
        </w:rPr>
        <w:t>Lowe, D.G. (1999) Object recognition from local scale-invariant features. Proceedings of the Seventh IEEE International Conference on Computer Vision. IEEE, 1150–1157 vol.2.</w:t>
      </w:r>
    </w:p>
    <w:p w14:paraId="11593AAF" w14:textId="77777777" w:rsidR="003303C6" w:rsidRPr="003303C6" w:rsidRDefault="003303C6">
      <w:pPr>
        <w:pStyle w:val="StandardWeb"/>
        <w:ind w:left="480" w:hanging="480"/>
        <w:divId w:val="864829265"/>
        <w:rPr>
          <w:noProof/>
        </w:rPr>
      </w:pPr>
      <w:r w:rsidRPr="003303C6">
        <w:rPr>
          <w:noProof/>
        </w:rPr>
        <w:t>Lowe, David G. (2004) Distinctive Image Features from Scale-Invariant Keypoints. International Journal of Computer Vision, 60 (2):91–110.</w:t>
      </w:r>
    </w:p>
    <w:p w14:paraId="272D0E90" w14:textId="77777777" w:rsidR="003303C6" w:rsidRPr="003303C6" w:rsidRDefault="003303C6">
      <w:pPr>
        <w:pStyle w:val="StandardWeb"/>
        <w:ind w:left="480" w:hanging="480"/>
        <w:divId w:val="864829265"/>
        <w:rPr>
          <w:noProof/>
        </w:rPr>
      </w:pPr>
      <w:r w:rsidRPr="003303C6">
        <w:rPr>
          <w:noProof/>
        </w:rPr>
        <w:t>Mehrotra, Rajiv; Nichani, Sanjay; Ranganathan, N. (1990) Corner detection. Pattern Recognition, 23 (11):1223–1233.</w:t>
      </w:r>
    </w:p>
    <w:p w14:paraId="06946CA1" w14:textId="77777777" w:rsidR="003303C6" w:rsidRPr="003303C6" w:rsidRDefault="003303C6">
      <w:pPr>
        <w:pStyle w:val="StandardWeb"/>
        <w:ind w:left="480" w:hanging="480"/>
        <w:divId w:val="864829265"/>
        <w:rPr>
          <w:noProof/>
        </w:rPr>
      </w:pPr>
      <w:r w:rsidRPr="003303C6">
        <w:rPr>
          <w:noProof/>
        </w:rPr>
        <w:t>Morril, Dan (2008) Announcing the Android 1.0 SDK, release 1. http://android-developers.blogspot.be/2008/09/announcing-android-10-sdk-release-1.html, abgerufen am 02.12.2014.</w:t>
      </w:r>
    </w:p>
    <w:p w14:paraId="07180674" w14:textId="77777777" w:rsidR="003303C6" w:rsidRPr="003303C6" w:rsidRDefault="003303C6">
      <w:pPr>
        <w:pStyle w:val="StandardWeb"/>
        <w:ind w:left="480" w:hanging="480"/>
        <w:divId w:val="864829265"/>
        <w:rPr>
          <w:noProof/>
        </w:rPr>
      </w:pPr>
      <w:r w:rsidRPr="003303C6">
        <w:rPr>
          <w:noProof/>
        </w:rPr>
        <w:t>Muja, Marius; Lowe, DG (2009) Fast Approximate Nearest Neighbors with Automatic Algorithm Configuration. VISAPP (1), .</w:t>
      </w:r>
    </w:p>
    <w:p w14:paraId="3FBC38D4" w14:textId="77777777" w:rsidR="003303C6" w:rsidRPr="003303C6" w:rsidRDefault="003303C6">
      <w:pPr>
        <w:pStyle w:val="StandardWeb"/>
        <w:ind w:left="480" w:hanging="480"/>
        <w:divId w:val="864829265"/>
        <w:rPr>
          <w:noProof/>
        </w:rPr>
      </w:pPr>
      <w:r w:rsidRPr="003303C6">
        <w:rPr>
          <w:noProof/>
        </w:rPr>
        <w:t>Nowak, Eric (2006) Computer Vision – ECCV 2006. Berlin, Heidelberg, Springer Berlin Heidelberg.</w:t>
      </w:r>
    </w:p>
    <w:p w14:paraId="32DCE8B2" w14:textId="77777777" w:rsidR="003303C6" w:rsidRPr="003303C6" w:rsidRDefault="003303C6">
      <w:pPr>
        <w:pStyle w:val="StandardWeb"/>
        <w:ind w:left="480" w:hanging="480"/>
        <w:divId w:val="864829265"/>
        <w:rPr>
          <w:noProof/>
        </w:rPr>
      </w:pPr>
      <w:r w:rsidRPr="003303C6">
        <w:rPr>
          <w:noProof/>
        </w:rPr>
        <w:t>opencv dev team (2014) OpenCV API Reference — OpenCV 2.4.9.0 Documentation. http://docs.opencv.org/modules/refman.html, abgerufen am 09.10.2014.</w:t>
      </w:r>
    </w:p>
    <w:p w14:paraId="5FD7B9AC" w14:textId="77777777" w:rsidR="003303C6" w:rsidRPr="003303C6" w:rsidRDefault="003303C6">
      <w:pPr>
        <w:pStyle w:val="StandardWeb"/>
        <w:ind w:left="480" w:hanging="480"/>
        <w:divId w:val="864829265"/>
        <w:rPr>
          <w:noProof/>
        </w:rPr>
      </w:pPr>
      <w:r w:rsidRPr="003303C6">
        <w:rPr>
          <w:noProof/>
        </w:rPr>
        <w:t>Perera, Charith; Zaslavsky, Arkady; Christen, Peter; Georgakopoulos, Dimitrios (2014) Context Aware Computing for The Internet of Things: A Survey. IEEE Communications Surveys &amp; Tutorials, 16 (1):414–454.</w:t>
      </w:r>
    </w:p>
    <w:p w14:paraId="71FAE07C" w14:textId="77777777" w:rsidR="003303C6" w:rsidRPr="003303C6" w:rsidRDefault="003303C6">
      <w:pPr>
        <w:pStyle w:val="StandardWeb"/>
        <w:ind w:left="480" w:hanging="480"/>
        <w:divId w:val="864829265"/>
        <w:rPr>
          <w:noProof/>
        </w:rPr>
      </w:pPr>
      <w:r w:rsidRPr="003303C6">
        <w:rPr>
          <w:noProof/>
        </w:rPr>
        <w:t>Portman, Eric A.; Gailey, Michael L.; Holmes, Chad S.; Burgiss, Michael J.; Smith, Angela King; Pitts III, Ashton F.; Dempsen, Stephen L.; Che, Vinny Wai-yan (2005) Location-based services. USA, .</w:t>
      </w:r>
    </w:p>
    <w:p w14:paraId="4082EF8E" w14:textId="77777777" w:rsidR="003303C6" w:rsidRPr="003303C6" w:rsidRDefault="003303C6">
      <w:pPr>
        <w:pStyle w:val="StandardWeb"/>
        <w:ind w:left="480" w:hanging="480"/>
        <w:divId w:val="864829265"/>
        <w:rPr>
          <w:noProof/>
        </w:rPr>
      </w:pPr>
      <w:r w:rsidRPr="003303C6">
        <w:rPr>
          <w:noProof/>
        </w:rPr>
        <w:t>Rouillard, José (2008) Contextual QR Codes. 2008 The Third International Multi-Conference on Computing in the Global Information Technology (iccgi 2008). IEEE, 50–55.</w:t>
      </w:r>
    </w:p>
    <w:p w14:paraId="7A2CF3D3" w14:textId="77777777" w:rsidR="003303C6" w:rsidRPr="003303C6" w:rsidRDefault="003303C6">
      <w:pPr>
        <w:pStyle w:val="StandardWeb"/>
        <w:ind w:left="480" w:hanging="480"/>
        <w:divId w:val="864829265"/>
        <w:rPr>
          <w:noProof/>
        </w:rPr>
      </w:pPr>
      <w:r w:rsidRPr="003303C6">
        <w:rPr>
          <w:noProof/>
        </w:rPr>
        <w:t>Saha, Amit Kumar (2008) A Developers First Look At Android. Linux For You (January), (January):48–50.</w:t>
      </w:r>
    </w:p>
    <w:p w14:paraId="2992CC4E" w14:textId="77777777" w:rsidR="003303C6" w:rsidRPr="003303C6" w:rsidRDefault="003303C6">
      <w:pPr>
        <w:pStyle w:val="StandardWeb"/>
        <w:ind w:left="480" w:hanging="480"/>
        <w:divId w:val="864829265"/>
        <w:rPr>
          <w:noProof/>
        </w:rPr>
      </w:pPr>
      <w:r w:rsidRPr="003303C6">
        <w:rPr>
          <w:noProof/>
        </w:rPr>
        <w:t>Sande, Koen E A van de; Gevers, Theo; Snoek, Cees G M (2010) Evaluating color descriptors for object and scene recognition. IEEE transactions on pattern analysis and machine intelligence, 32 (9):1582–96.</w:t>
      </w:r>
    </w:p>
    <w:p w14:paraId="7FB4A07A" w14:textId="77777777" w:rsidR="003303C6" w:rsidRPr="003303C6" w:rsidRDefault="003303C6">
      <w:pPr>
        <w:pStyle w:val="StandardWeb"/>
        <w:ind w:left="480" w:hanging="480"/>
        <w:divId w:val="864829265"/>
        <w:rPr>
          <w:noProof/>
        </w:rPr>
      </w:pPr>
      <w:r w:rsidRPr="003303C6">
        <w:rPr>
          <w:noProof/>
        </w:rPr>
        <w:t>Schaeffer, Cameron (2013) A comparison of keypoint descriptors in the context of pedestrian detection: freak vs. surf vs. brisk. Stanford University, 5.</w:t>
      </w:r>
    </w:p>
    <w:p w14:paraId="4F7D67D9" w14:textId="77777777" w:rsidR="003303C6" w:rsidRPr="003303C6" w:rsidRDefault="003303C6">
      <w:pPr>
        <w:pStyle w:val="StandardWeb"/>
        <w:ind w:left="480" w:hanging="480"/>
        <w:divId w:val="864829265"/>
        <w:rPr>
          <w:noProof/>
        </w:rPr>
      </w:pPr>
      <w:r w:rsidRPr="003303C6">
        <w:rPr>
          <w:noProof/>
        </w:rPr>
        <w:t>Schilit, B.N.; Theimer, M.M. (1994) Disseminating active map information to mobile hosts. IEEE Network, 8 (5):22–32.</w:t>
      </w:r>
    </w:p>
    <w:p w14:paraId="1905CFAB" w14:textId="77777777" w:rsidR="003303C6" w:rsidRPr="003303C6" w:rsidRDefault="003303C6">
      <w:pPr>
        <w:pStyle w:val="StandardWeb"/>
        <w:ind w:left="480" w:hanging="480"/>
        <w:divId w:val="864829265"/>
        <w:rPr>
          <w:noProof/>
        </w:rPr>
      </w:pPr>
      <w:r w:rsidRPr="003303C6">
        <w:rPr>
          <w:noProof/>
        </w:rPr>
        <w:t>Schmidt, A; Laerhoven, K. van (2001) How to build smart appliances? IEEE Personal Communications, 8 (4):66–71.</w:t>
      </w:r>
    </w:p>
    <w:p w14:paraId="0EFC92D0" w14:textId="77777777" w:rsidR="003303C6" w:rsidRPr="003303C6" w:rsidRDefault="003303C6">
      <w:pPr>
        <w:pStyle w:val="StandardWeb"/>
        <w:ind w:left="480" w:hanging="480"/>
        <w:divId w:val="864829265"/>
        <w:rPr>
          <w:noProof/>
        </w:rPr>
      </w:pPr>
      <w:r w:rsidRPr="003303C6">
        <w:rPr>
          <w:noProof/>
        </w:rPr>
        <w:t>Shneier, M. (1983) Using Pyramids to Define Local Thresholds for Blob Detection. IEEE Transactions on Pattern Analysis and Machine Intelligence, PAMI-5 (3):345–349.</w:t>
      </w:r>
    </w:p>
    <w:p w14:paraId="0A98F82D" w14:textId="77777777" w:rsidR="003303C6" w:rsidRPr="003303C6" w:rsidRDefault="003303C6">
      <w:pPr>
        <w:pStyle w:val="StandardWeb"/>
        <w:ind w:left="480" w:hanging="480"/>
        <w:divId w:val="864829265"/>
        <w:rPr>
          <w:noProof/>
        </w:rPr>
      </w:pPr>
      <w:r w:rsidRPr="003303C6">
        <w:rPr>
          <w:noProof/>
        </w:rPr>
        <w:t>Sidla, Oliver; Kottmann, Michal; Benesova, Wanda (2011) Real-time pose invariant logo and pattern detection. Intelligent Robots and Computer Vision XXVIII: Algorithms and Techniques, 78780C. 8.</w:t>
      </w:r>
    </w:p>
    <w:p w14:paraId="29759C2F" w14:textId="77777777" w:rsidR="003303C6" w:rsidRPr="003303C6" w:rsidRDefault="003303C6">
      <w:pPr>
        <w:pStyle w:val="StandardWeb"/>
        <w:ind w:left="480" w:hanging="480"/>
        <w:divId w:val="864829265"/>
        <w:rPr>
          <w:noProof/>
        </w:rPr>
      </w:pPr>
      <w:r w:rsidRPr="003303C6">
        <w:rPr>
          <w:noProof/>
        </w:rPr>
        <w:t>Singh, Inderjeet; Leitch, Joel; Wilson, Jesse (2014) gson. https://sites.google.com/site/gson/gson-user-guide#TOC-Goals-for-Gson, abgerufen am 12.12.2014.</w:t>
      </w:r>
    </w:p>
    <w:p w14:paraId="1FF575A4" w14:textId="77777777" w:rsidR="003303C6" w:rsidRPr="003303C6" w:rsidRDefault="003303C6">
      <w:pPr>
        <w:pStyle w:val="StandardWeb"/>
        <w:ind w:left="480" w:hanging="480"/>
        <w:divId w:val="864829265"/>
        <w:rPr>
          <w:noProof/>
        </w:rPr>
      </w:pPr>
      <w:r w:rsidRPr="003303C6">
        <w:rPr>
          <w:noProof/>
        </w:rPr>
        <w:t>Stevens, Tim (2013) Google announces Glass Developer Kit, will enable offline apps and direct hardware access. http://www.engadget.com/2013/05/16/google-glass-developer-kit/, abgerufen am 30.11.2014.</w:t>
      </w:r>
    </w:p>
    <w:p w14:paraId="26AEE1C2" w14:textId="77777777" w:rsidR="003303C6" w:rsidRPr="003303C6" w:rsidRDefault="003303C6">
      <w:pPr>
        <w:pStyle w:val="StandardWeb"/>
        <w:ind w:left="480" w:hanging="480"/>
        <w:divId w:val="864829265"/>
        <w:rPr>
          <w:noProof/>
        </w:rPr>
      </w:pPr>
      <w:r w:rsidRPr="003303C6">
        <w:rPr>
          <w:noProof/>
        </w:rPr>
        <w:t>Swain, Michael J.; Ballard, Dana H. (1991) Color indexing. International Journal of Computer Vision, 7 (1):11–32.</w:t>
      </w:r>
    </w:p>
    <w:p w14:paraId="1E178667" w14:textId="77777777" w:rsidR="003303C6" w:rsidRPr="003303C6" w:rsidRDefault="003303C6">
      <w:pPr>
        <w:pStyle w:val="StandardWeb"/>
        <w:ind w:left="480" w:hanging="480"/>
        <w:divId w:val="864829265"/>
        <w:rPr>
          <w:noProof/>
        </w:rPr>
      </w:pPr>
      <w:r w:rsidRPr="003303C6">
        <w:rPr>
          <w:noProof/>
        </w:rPr>
        <w:t>Szeliski, Richard (2010) Computer Vision. London, Springer London.</w:t>
      </w:r>
    </w:p>
    <w:p w14:paraId="078BD65E" w14:textId="77777777" w:rsidR="003303C6" w:rsidRPr="003303C6" w:rsidRDefault="003303C6">
      <w:pPr>
        <w:pStyle w:val="StandardWeb"/>
        <w:ind w:left="480" w:hanging="480"/>
        <w:divId w:val="864829265"/>
        <w:rPr>
          <w:noProof/>
        </w:rPr>
      </w:pPr>
      <w:r w:rsidRPr="003303C6">
        <w:rPr>
          <w:noProof/>
        </w:rPr>
        <w:t>Texas Instruments (2012) OMAP4430 Multimedia Device. 443.</w:t>
      </w:r>
    </w:p>
    <w:p w14:paraId="1AAB896D" w14:textId="77777777" w:rsidR="003303C6" w:rsidRPr="003303C6" w:rsidRDefault="003303C6">
      <w:pPr>
        <w:pStyle w:val="StandardWeb"/>
        <w:ind w:left="480" w:hanging="480"/>
        <w:divId w:val="864829265"/>
        <w:rPr>
          <w:noProof/>
        </w:rPr>
      </w:pPr>
      <w:r w:rsidRPr="003303C6">
        <w:rPr>
          <w:noProof/>
        </w:rPr>
        <w:t>Torborg, Scott; Simpson, Star (2012) What’s inside Google Glass? http://www.catwig.com/google-glass-teardown/, abgerufen am 16.10.2014.</w:t>
      </w:r>
    </w:p>
    <w:p w14:paraId="41C3D3B1" w14:textId="77777777" w:rsidR="003303C6" w:rsidRPr="003303C6" w:rsidRDefault="003303C6">
      <w:pPr>
        <w:pStyle w:val="StandardWeb"/>
        <w:ind w:left="480" w:hanging="480"/>
        <w:divId w:val="864829265"/>
        <w:rPr>
          <w:noProof/>
        </w:rPr>
      </w:pPr>
      <w:r w:rsidRPr="003303C6">
        <w:rPr>
          <w:noProof/>
        </w:rPr>
        <w:t>UMTS Forum (2001) Report No. 13. London, 100.</w:t>
      </w:r>
    </w:p>
    <w:p w14:paraId="109D16E1" w14:textId="77777777" w:rsidR="003303C6" w:rsidRPr="003303C6" w:rsidRDefault="003303C6">
      <w:pPr>
        <w:pStyle w:val="StandardWeb"/>
        <w:ind w:left="480" w:hanging="480"/>
        <w:divId w:val="864829265"/>
        <w:rPr>
          <w:noProof/>
        </w:rPr>
      </w:pPr>
      <w:r w:rsidRPr="003303C6">
        <w:rPr>
          <w:noProof/>
        </w:rPr>
        <w:t>Walsh, Andrew (2010) QR Codes – using mobile phones to deliver library instruction and help at the point of need. Journal of Information Literacy, 4 (1):55–65.</w:t>
      </w:r>
    </w:p>
    <w:p w14:paraId="75836697" w14:textId="77777777" w:rsidR="003303C6" w:rsidRPr="003303C6" w:rsidRDefault="003303C6">
      <w:pPr>
        <w:pStyle w:val="StandardWeb"/>
        <w:ind w:left="480" w:hanging="480"/>
        <w:divId w:val="864829265"/>
        <w:rPr>
          <w:noProof/>
        </w:rPr>
      </w:pPr>
      <w:r w:rsidRPr="003303C6">
        <w:rPr>
          <w:noProof/>
        </w:rPr>
        <w:t>Want, Roy; Hopper, Andy; Falcão, Veronica; Gibbons, Jonathan (1992) The active badge location system. ACM Transactions on Information Systems, 10 (1):91–102.</w:t>
      </w:r>
    </w:p>
    <w:p w14:paraId="4D03992E" w14:textId="77777777" w:rsidR="003303C6" w:rsidRPr="003303C6" w:rsidRDefault="003303C6">
      <w:pPr>
        <w:pStyle w:val="StandardWeb"/>
        <w:ind w:left="480" w:hanging="480"/>
        <w:divId w:val="864829265"/>
        <w:rPr>
          <w:noProof/>
        </w:rPr>
      </w:pPr>
      <w:r w:rsidRPr="003303C6">
        <w:rPr>
          <w:noProof/>
        </w:rPr>
        <w:t>QRcode.com</w:t>
      </w:r>
      <w:r w:rsidRPr="003303C6">
        <w:rPr>
          <w:noProof/>
        </w:rPr>
        <w:t>｜</w:t>
      </w:r>
      <w:r w:rsidRPr="003303C6">
        <w:rPr>
          <w:noProof/>
        </w:rPr>
        <w:t>DENSO WAVE. http://www.qrcode.com/en/index.html, abgerufen am 16.10.2014.</w:t>
      </w:r>
    </w:p>
    <w:p w14:paraId="1E1849F6" w14:textId="77777777" w:rsidR="003303C6" w:rsidRPr="003303C6" w:rsidRDefault="003303C6">
      <w:pPr>
        <w:pStyle w:val="StandardWeb"/>
        <w:ind w:left="480" w:hanging="480"/>
        <w:divId w:val="864829265"/>
        <w:rPr>
          <w:noProof/>
        </w:rPr>
      </w:pPr>
      <w:r w:rsidRPr="003303C6">
        <w:rPr>
          <w:noProof/>
        </w:rPr>
        <w:t>Google to Sell Heads-Up Display Glasses by Year’s End - NYTimes.com. http://bits.blogs.nytimes.com/2012/02/21/google-to-sell-terminator-style-glasses-by-years-end/?ref=technology, abgerufen am 20.11.2014.</w:t>
      </w:r>
    </w:p>
    <w:p w14:paraId="61EC3B90" w14:textId="30659FF9" w:rsidR="00C63EB3" w:rsidRDefault="00C63EB3" w:rsidP="003303C6">
      <w:pPr>
        <w:pStyle w:val="StandardWeb"/>
        <w:ind w:left="480" w:hanging="480"/>
        <w:divId w:val="989791711"/>
        <w:sectPr w:rsidR="00C63EB3" w:rsidSect="003116A2">
          <w:headerReference w:type="default" r:id="rId33"/>
          <w:pgSz w:w="11906" w:h="16838"/>
          <w:pgMar w:top="1701" w:right="1701" w:bottom="1134" w:left="1701" w:header="708" w:footer="708" w:gutter="0"/>
          <w:pgNumType w:start="1"/>
          <w:cols w:space="708"/>
          <w:docGrid w:linePitch="360"/>
        </w:sectPr>
      </w:pPr>
      <w:r w:rsidRPr="003C7E2E">
        <w:fldChar w:fldCharType="end"/>
      </w:r>
    </w:p>
    <w:p w14:paraId="3EB5FCFF" w14:textId="77777777" w:rsidR="00C63EB3" w:rsidRPr="003C7E2E" w:rsidRDefault="00C63EB3" w:rsidP="00C63EB3">
      <w:pPr>
        <w:pStyle w:val="berschrift1"/>
      </w:pPr>
      <w:bookmarkStart w:id="149" w:name="_Toc281476682"/>
      <w:r w:rsidRPr="003C7E2E">
        <w:t>Anhang</w:t>
      </w:r>
      <w:bookmarkEnd w:id="148"/>
      <w:bookmarkEnd w:id="149"/>
    </w:p>
    <w:p w14:paraId="66B79BE0" w14:textId="77777777" w:rsidR="00C63EB3" w:rsidRPr="003C7E2E" w:rsidRDefault="00C63EB3" w:rsidP="00C63EB3">
      <w:pPr>
        <w:pStyle w:val="berschrift8"/>
      </w:pPr>
      <w:bookmarkStart w:id="150" w:name="_Toc281476683"/>
      <w:r w:rsidRPr="003C7E2E">
        <w:t>Unterkapitel des Anhangs</w:t>
      </w:r>
      <w:bookmarkEnd w:id="150"/>
    </w:p>
    <w:p w14:paraId="2CE3C707" w14:textId="77777777" w:rsidR="00C63EB3" w:rsidRPr="003C7E2E" w:rsidRDefault="00C63EB3" w:rsidP="00C63EB3">
      <w:pPr>
        <w:pStyle w:val="BasicText"/>
      </w:pPr>
      <w:r w:rsidRPr="003C7E2E">
        <w:t>Text Text Text Text Text Text Text Text Text Text Text Text Text Text Text Text Text Text Text Text Text Text Text Text Text Text Text Text Text Text Text Text Text Text Text Text.</w:t>
      </w:r>
    </w:p>
    <w:p w14:paraId="39572B8A" w14:textId="77777777" w:rsidR="00C63EB3" w:rsidRPr="003C7E2E" w:rsidRDefault="00C63EB3" w:rsidP="00C63EB3">
      <w:pPr>
        <w:pStyle w:val="BasicText"/>
      </w:pPr>
      <w:r w:rsidRPr="003C7E2E">
        <w:t>Text Text Text Text Text Text Text Text Text Text Text Text Text Text Text Text Text Text Text Text Text Text Text Text Text Text Text Text Text Text Text Text Text Text Text Text.</w:t>
      </w:r>
    </w:p>
    <w:p w14:paraId="602E185C" w14:textId="77777777" w:rsidR="00C63EB3" w:rsidRPr="003C7E2E" w:rsidRDefault="00C63EB3" w:rsidP="00C63EB3">
      <w:pPr>
        <w:pStyle w:val="berschrift8"/>
      </w:pPr>
      <w:bookmarkStart w:id="151" w:name="_Toc281476684"/>
      <w:r w:rsidRPr="003C7E2E">
        <w:t>Zweites Unterkapitel des Anhangs</w:t>
      </w:r>
      <w:bookmarkEnd w:id="151"/>
    </w:p>
    <w:p w14:paraId="63696958" w14:textId="77777777" w:rsidR="00C63EB3" w:rsidRPr="003C7E2E" w:rsidRDefault="00C63EB3" w:rsidP="00C63EB3">
      <w:pPr>
        <w:pStyle w:val="BasicText"/>
      </w:pPr>
      <w:r w:rsidRPr="003C7E2E">
        <w:t>Text Text Text Text Text Text Text Text Text Text Text Text Text Text Text Text Text Text Text Text Text Text Text Text Text Text Text Text Text Text Text Text Text Text Text Text.</w:t>
      </w:r>
    </w:p>
    <w:p w14:paraId="5DFB52B2" w14:textId="77777777" w:rsidR="00C63EB3" w:rsidRPr="003C7E2E" w:rsidRDefault="00C63EB3" w:rsidP="00C63EB3">
      <w:pPr>
        <w:pStyle w:val="BasicText"/>
      </w:pPr>
      <w:r w:rsidRPr="003C7E2E">
        <w:t>Text Text Text Text Text Text Text Text Text Text Text Text Text Text Text Text Text Text Text Text Text Text Text Text Text Text Text Text Text Text Text Text Text Text Text Text.</w:t>
      </w:r>
    </w:p>
    <w:p w14:paraId="0DA06EED" w14:textId="77777777" w:rsidR="00C63EB3" w:rsidRPr="003C7E2E" w:rsidRDefault="00C63EB3" w:rsidP="00C63EB3">
      <w:pPr>
        <w:pStyle w:val="BasicText"/>
      </w:pPr>
    </w:p>
    <w:p w14:paraId="5ECC4207" w14:textId="77777777" w:rsidR="00C63EB3" w:rsidRPr="003C7E2E" w:rsidRDefault="00C63EB3" w:rsidP="00C63EB3">
      <w:pPr>
        <w:pStyle w:val="BasicText"/>
      </w:pPr>
    </w:p>
    <w:p w14:paraId="5D0DEEC4" w14:textId="77777777" w:rsidR="00C63EB3" w:rsidRPr="003C7E2E" w:rsidRDefault="00C63EB3" w:rsidP="00C63EB3">
      <w:pPr>
        <w:pStyle w:val="BasicText"/>
      </w:pPr>
    </w:p>
    <w:p w14:paraId="7A8DC871" w14:textId="77777777" w:rsidR="00C63EB3" w:rsidRPr="003C7E2E" w:rsidRDefault="00C63EB3" w:rsidP="00C63EB3">
      <w:pPr>
        <w:pStyle w:val="BasicText"/>
        <w:sectPr w:rsidR="00C63EB3" w:rsidRPr="003C7E2E" w:rsidSect="003116A2">
          <w:headerReference w:type="default" r:id="rId34"/>
          <w:pgSz w:w="11906" w:h="16838"/>
          <w:pgMar w:top="1701" w:right="1701" w:bottom="1134" w:left="1701" w:header="708" w:footer="708" w:gutter="0"/>
          <w:pgNumType w:start="1"/>
          <w:cols w:space="708"/>
          <w:docGrid w:linePitch="360"/>
        </w:sectPr>
      </w:pPr>
    </w:p>
    <w:p w14:paraId="2C4F7ED4" w14:textId="77777777" w:rsidR="00C63EB3" w:rsidRPr="003C7E2E" w:rsidRDefault="00C63EB3" w:rsidP="00C63EB3">
      <w:pPr>
        <w:pStyle w:val="BasicTextHeading1look-alike"/>
        <w:numPr>
          <w:ilvl w:val="0"/>
          <w:numId w:val="0"/>
        </w:numPr>
      </w:pPr>
      <w:r w:rsidRPr="003C7E2E">
        <w:t>Abschließende Erklärung</w:t>
      </w:r>
    </w:p>
    <w:p w14:paraId="00C15486" w14:textId="77777777" w:rsidR="00C63EB3" w:rsidRPr="003C7E2E" w:rsidRDefault="00C63EB3" w:rsidP="00C63EB3">
      <w:pPr>
        <w:pStyle w:val="BasicText"/>
      </w:pPr>
      <w:r w:rsidRPr="003C7E2E">
        <w:t>Ich versichere hiermit, dass ich diese Bachelorar</w:t>
      </w:r>
      <w:r>
        <w:t>beit</w:t>
      </w:r>
      <w:r w:rsidRPr="003C7E2E">
        <w:t xml:space="preserve"> </w:t>
      </w:r>
      <w:r>
        <w:rPr>
          <w:rStyle w:val="BasicCharItalic"/>
        </w:rPr>
        <w:t>Einblendung von kontextsensitiven Inhalten auf der Google Glass</w:t>
      </w:r>
      <w:r w:rsidRPr="003C7E2E">
        <w:t xml:space="preserve"> selbstständig und ohne Benutzung anderer als der angegebenen Hilfsmittel und Quellen angefertigt habe, sowie den benutzten Quellen wörtlich oder sinngemäß entnommenen Stellen als solche kenntlich gemacht habe.</w:t>
      </w:r>
    </w:p>
    <w:p w14:paraId="13D4536D" w14:textId="77777777" w:rsidR="00C63EB3" w:rsidRPr="003C7E2E" w:rsidRDefault="00C63EB3" w:rsidP="00C63EB3">
      <w:pPr>
        <w:pStyle w:val="BasicText"/>
      </w:pPr>
      <w:r w:rsidRPr="003C7E2E">
        <w:t xml:space="preserve">Osnabrück, den </w:t>
      </w:r>
      <w:r w:rsidRPr="003C7E2E">
        <w:fldChar w:fldCharType="begin"/>
      </w:r>
      <w:r w:rsidRPr="003C7E2E">
        <w:instrText xml:space="preserve"> TIME \@ "d. MMMM yyyy" </w:instrText>
      </w:r>
      <w:r w:rsidRPr="003C7E2E">
        <w:fldChar w:fldCharType="separate"/>
      </w:r>
      <w:r w:rsidR="00DB6D00">
        <w:rPr>
          <w:noProof/>
        </w:rPr>
        <w:t>29. Dezember 2014</w:t>
      </w:r>
      <w:r w:rsidRPr="003C7E2E">
        <w:fldChar w:fldCharType="end"/>
      </w:r>
    </w:p>
    <w:p w14:paraId="53913FA9" w14:textId="77777777" w:rsidR="00C63EB3" w:rsidRPr="003C7E2E" w:rsidRDefault="00C63EB3" w:rsidP="00C63EB3">
      <w:pPr>
        <w:pStyle w:val="BasicText"/>
      </w:pPr>
    </w:p>
    <w:p w14:paraId="06440B2E" w14:textId="77777777" w:rsidR="00C63EB3" w:rsidRPr="003C7E2E" w:rsidRDefault="00C63EB3" w:rsidP="00C63EB3">
      <w:pPr>
        <w:pStyle w:val="BasicText"/>
      </w:pPr>
    </w:p>
    <w:p w14:paraId="7B6D9828" w14:textId="77777777" w:rsidR="00C63EB3" w:rsidRPr="003C7E2E" w:rsidRDefault="00C63EB3" w:rsidP="00C63EB3">
      <w:pPr>
        <w:pStyle w:val="BasicText"/>
      </w:pPr>
      <w:r>
        <w:t>Jannik Hoffjann</w:t>
      </w:r>
    </w:p>
    <w:p w14:paraId="36733C6E" w14:textId="77777777" w:rsidR="00087606" w:rsidRDefault="00087606"/>
    <w:sectPr w:rsidR="00087606" w:rsidSect="003116A2">
      <w:headerReference w:type="default" r:id="rId35"/>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 w:author="Jannik Hoffjann" w:date="2014-12-20T12:12:00Z" w:initials="JH">
    <w:p w14:paraId="685A153A" w14:textId="77777777" w:rsidR="006D00EC" w:rsidRDefault="006D00EC" w:rsidP="00C63EB3">
      <w:pPr>
        <w:pStyle w:val="Kommentartext"/>
      </w:pPr>
      <w:r>
        <w:rPr>
          <w:rStyle w:val="Kommentarzeichen"/>
        </w:rPr>
        <w:annotationRef/>
      </w:r>
      <w:r>
        <w:t>PDF-Dokument fehlt noch</w:t>
      </w:r>
    </w:p>
  </w:comment>
  <w:comment w:id="33" w:author="Jannik Hoffjann" w:date="2014-12-20T12:12:00Z" w:initials="JH">
    <w:p w14:paraId="525C31AF" w14:textId="77777777" w:rsidR="006D00EC" w:rsidRDefault="006D00EC" w:rsidP="00C63EB3">
      <w:pPr>
        <w:pStyle w:val="Kommentartext"/>
      </w:pPr>
      <w:r>
        <w:rPr>
          <w:rStyle w:val="Kommentarzeichen"/>
        </w:rPr>
        <w:annotationRef/>
      </w:r>
      <w:r>
        <w:t>Beispiel + Quelle</w:t>
      </w:r>
    </w:p>
  </w:comment>
  <w:comment w:id="36" w:author="Jannik Hoffjann" w:date="2014-12-20T12:12:00Z" w:initials="JH">
    <w:p w14:paraId="35EAEAFB" w14:textId="77777777" w:rsidR="006D00EC" w:rsidRDefault="006D00EC" w:rsidP="00C63EB3">
      <w:pPr>
        <w:pStyle w:val="Kommentartext"/>
      </w:pPr>
      <w:r>
        <w:rPr>
          <w:rStyle w:val="Kommentarzeichen"/>
        </w:rPr>
        <w:annotationRef/>
      </w:r>
      <w:r>
        <w:t>Quelle</w:t>
      </w:r>
    </w:p>
  </w:comment>
  <w:comment w:id="63" w:author="Jannik Hoffjann" w:date="2014-12-20T12:12:00Z" w:initials="JH">
    <w:p w14:paraId="76D2B949" w14:textId="77777777" w:rsidR="006D00EC" w:rsidRDefault="006D00EC" w:rsidP="00C63EB3">
      <w:pPr>
        <w:pStyle w:val="Kommentartext"/>
      </w:pPr>
      <w:r>
        <w:rPr>
          <w:rStyle w:val="Kommentarzeichen"/>
        </w:rPr>
        <w:annotationRef/>
      </w:r>
      <w:r>
        <w:t>Quelle</w:t>
      </w:r>
    </w:p>
  </w:comment>
  <w:comment w:id="67" w:author="Jannik Hoffjann" w:date="2014-12-20T12:12:00Z" w:initials="JH">
    <w:p w14:paraId="64B6E50F" w14:textId="77777777" w:rsidR="006D00EC" w:rsidRDefault="006D00EC" w:rsidP="00C63EB3">
      <w:pPr>
        <w:pStyle w:val="Kommentartext"/>
      </w:pPr>
      <w:r>
        <w:rPr>
          <w:rStyle w:val="Kommentarzeichen"/>
        </w:rPr>
        <w:annotationRef/>
      </w:r>
      <w:r>
        <w:t>Beispiel für solch eine App (</w:t>
      </w:r>
      <w:r w:rsidRPr="00176D96">
        <w:t>http://glass-apps.org/google-glass-application-list</w:t>
      </w:r>
      <w:r>
        <w:t>)</w:t>
      </w:r>
    </w:p>
  </w:comment>
  <w:comment w:id="68" w:author="Jannik Hoffjann" w:date="2014-12-22T18:32:00Z" w:initials="JH">
    <w:p w14:paraId="6D59A166" w14:textId="4A3988B6" w:rsidR="006D00EC" w:rsidRDefault="006D00EC">
      <w:pPr>
        <w:pStyle w:val="Kommentartext"/>
      </w:pPr>
      <w:r>
        <w:rPr>
          <w:rStyle w:val="Kommentarzeichen"/>
        </w:rPr>
        <w:annotationRef/>
      </w:r>
      <w:r>
        <w:t>Blickrichtung, und anderer Daten.</w:t>
      </w:r>
    </w:p>
  </w:comment>
  <w:comment w:id="69" w:author="Jannik Hoffjann" w:date="2014-12-20T12:12:00Z" w:initials="JH">
    <w:p w14:paraId="577E61E4" w14:textId="77777777" w:rsidR="006D00EC" w:rsidRDefault="006D00EC" w:rsidP="00C63EB3">
      <w:pPr>
        <w:pStyle w:val="Kommentartext"/>
      </w:pPr>
      <w:r>
        <w:rPr>
          <w:rStyle w:val="Kommentarzeichen"/>
        </w:rPr>
        <w:annotationRef/>
      </w:r>
      <w:r w:rsidRPr="005C096E">
        <w:t>http://web.guohuiwang.com/technical-notes/opencv_nonfree_android_jni_demo</w:t>
      </w:r>
    </w:p>
  </w:comment>
  <w:comment w:id="82" w:author="Jannik Hoffjann" w:date="2014-12-20T12:12:00Z" w:initials="JH">
    <w:p w14:paraId="54AFCE89" w14:textId="77777777" w:rsidR="006D00EC" w:rsidRDefault="006D00EC" w:rsidP="00C63EB3">
      <w:pPr>
        <w:pStyle w:val="Kommentartext"/>
      </w:pPr>
      <w:r>
        <w:rPr>
          <w:rStyle w:val="Kommentarzeichen"/>
        </w:rPr>
        <w:annotationRef/>
      </w:r>
      <w:r>
        <w:t>Evtl. bessere Quelle?</w:t>
      </w:r>
    </w:p>
  </w:comment>
  <w:comment w:id="87" w:author="Jannik Hoffjann" w:date="2014-12-20T12:12:00Z" w:initials="JH">
    <w:p w14:paraId="77932EEA" w14:textId="77777777" w:rsidR="006D00EC" w:rsidRDefault="006D00EC" w:rsidP="00C63EB3">
      <w:pPr>
        <w:pStyle w:val="Kommentartext"/>
      </w:pPr>
      <w:r>
        <w:rPr>
          <w:rStyle w:val="Kommentarzeichen"/>
        </w:rPr>
        <w:annotationRef/>
      </w:r>
      <w:r>
        <w:t>Evtl. genauere Erklärung</w:t>
      </w:r>
    </w:p>
  </w:comment>
  <w:comment w:id="91" w:author="Jannik Hoffjann" w:date="2014-12-22T18:43:00Z" w:initials="JH">
    <w:p w14:paraId="2A357E5D" w14:textId="10404FDF" w:rsidR="006D00EC" w:rsidRDefault="006D00EC">
      <w:pPr>
        <w:pStyle w:val="Kommentartext"/>
      </w:pPr>
      <w:r>
        <w:rPr>
          <w:rStyle w:val="Kommentarzeichen"/>
        </w:rPr>
        <w:annotationRef/>
      </w:r>
      <w:r>
        <w:t>Auf welcher Android Version basiert GDK</w:t>
      </w:r>
    </w:p>
  </w:comment>
  <w:comment w:id="101" w:author="Jannik Hoffjann" w:date="2014-12-20T12:12:00Z" w:initials="JH">
    <w:p w14:paraId="647BBC58" w14:textId="77777777" w:rsidR="006D00EC" w:rsidRDefault="006D00EC" w:rsidP="00C63EB3">
      <w:pPr>
        <w:pStyle w:val="Kommentartext"/>
      </w:pPr>
      <w:r>
        <w:rPr>
          <w:rStyle w:val="Kommentarzeichen"/>
        </w:rPr>
        <w:annotationRef/>
      </w:r>
      <w:r>
        <w:t>Checken</w:t>
      </w:r>
    </w:p>
  </w:comment>
  <w:comment w:id="102" w:author="Jannik Hoffjann" w:date="2014-12-20T12:12:00Z" w:initials="JH">
    <w:p w14:paraId="79F56730" w14:textId="77777777" w:rsidR="006D00EC" w:rsidRDefault="006D00EC" w:rsidP="00C63EB3">
      <w:pPr>
        <w:pStyle w:val="Kommentartext"/>
      </w:pPr>
      <w:r>
        <w:rPr>
          <w:rStyle w:val="Kommentarzeichen"/>
        </w:rPr>
        <w:annotationRef/>
      </w:r>
      <w:r>
        <w:t>Quelle</w:t>
      </w:r>
    </w:p>
  </w:comment>
  <w:comment w:id="103" w:author="Jannik Hoffjann" w:date="2014-12-20T12:12:00Z" w:initials="JH">
    <w:p w14:paraId="568499DE" w14:textId="77777777" w:rsidR="006D00EC" w:rsidRDefault="006D00EC" w:rsidP="00C63EB3">
      <w:pPr>
        <w:pStyle w:val="Kommentartext"/>
      </w:pPr>
      <w:r>
        <w:rPr>
          <w:rStyle w:val="Kommentarzeichen"/>
        </w:rPr>
        <w:annotationRef/>
      </w:r>
      <w:r>
        <w:t>Quelle</w:t>
      </w:r>
    </w:p>
  </w:comment>
  <w:comment w:id="104" w:author="Jannik Hoffjann" w:date="2014-12-20T12:12:00Z" w:initials="JH">
    <w:p w14:paraId="380FB630" w14:textId="77777777" w:rsidR="006D00EC" w:rsidRDefault="006D00EC" w:rsidP="00C63EB3">
      <w:pPr>
        <w:pStyle w:val="Kommentartext"/>
      </w:pPr>
      <w:r>
        <w:rPr>
          <w:rStyle w:val="Kommentarzeichen"/>
        </w:rPr>
        <w:annotationRef/>
      </w:r>
      <w:r>
        <w:t xml:space="preserve">Quelle </w:t>
      </w:r>
    </w:p>
  </w:comment>
  <w:comment w:id="108" w:author="Jannik Hoffjann" w:date="2014-12-20T12:12:00Z" w:initials="JH">
    <w:p w14:paraId="4DCD0F6D" w14:textId="77777777" w:rsidR="006D00EC" w:rsidRDefault="006D00EC" w:rsidP="00C63EB3">
      <w:pPr>
        <w:pStyle w:val="Kommentartext"/>
      </w:pPr>
      <w:r>
        <w:rPr>
          <w:rStyle w:val="Kommentarzeichen"/>
        </w:rPr>
        <w:annotationRef/>
      </w:r>
      <w:r>
        <w:t>Erklräung?</w:t>
      </w:r>
    </w:p>
  </w:comment>
  <w:comment w:id="112" w:author="Jannik Hoffjann" w:date="2014-12-20T12:12:00Z" w:initials="JH">
    <w:p w14:paraId="4ED5A715" w14:textId="77777777" w:rsidR="006D00EC" w:rsidRDefault="006D00EC" w:rsidP="00C63EB3">
      <w:pPr>
        <w:pStyle w:val="Kommentartext"/>
      </w:pPr>
      <w:r>
        <w:rPr>
          <w:rStyle w:val="Kommentarzeichen"/>
        </w:rPr>
        <w:annotationRef/>
      </w:r>
      <w:r>
        <w:t>Quelle</w:t>
      </w:r>
    </w:p>
  </w:comment>
  <w:comment w:id="122" w:author="Jannik Hoffjann" w:date="2014-12-23T12:56:00Z" w:initials="JH">
    <w:p w14:paraId="07B734C0" w14:textId="3E5DDFF9" w:rsidR="006D00EC" w:rsidRDefault="006D00EC">
      <w:pPr>
        <w:pStyle w:val="Kommentartext"/>
      </w:pPr>
      <w:r>
        <w:rPr>
          <w:rStyle w:val="Kommentarzeichen"/>
        </w:rPr>
        <w:annotationRef/>
      </w:r>
      <w:r>
        <w:t>Warum waren andere schlechter?</w:t>
      </w:r>
    </w:p>
  </w:comment>
  <w:comment w:id="144" w:author="Jannik Hoffjann" w:date="2014-12-20T12:12:00Z" w:initials="JH">
    <w:p w14:paraId="360C546F" w14:textId="77777777" w:rsidR="006D00EC" w:rsidRDefault="006D00EC" w:rsidP="00C63EB3">
      <w:pPr>
        <w:pStyle w:val="Kommentartext"/>
      </w:pPr>
      <w:r>
        <w:rPr>
          <w:rStyle w:val="Kommentarzeichen"/>
        </w:rPr>
        <w:annotationRef/>
      </w:r>
      <w:r>
        <w:t>3D Modelle zur Berechnung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016AFE" w14:textId="77777777" w:rsidR="006D00EC" w:rsidRDefault="006D00EC">
      <w:pPr>
        <w:spacing w:after="0" w:line="240" w:lineRule="auto"/>
      </w:pPr>
      <w:r>
        <w:separator/>
      </w:r>
    </w:p>
  </w:endnote>
  <w:endnote w:type="continuationSeparator" w:id="0">
    <w:p w14:paraId="0D2B94F5" w14:textId="77777777" w:rsidR="006D00EC" w:rsidRDefault="006D00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Menlo">
    <w:altName w:val="Menlo Regular"/>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9834C9" w14:textId="77777777" w:rsidR="006D00EC" w:rsidRDefault="006D00EC">
      <w:pPr>
        <w:spacing w:after="0" w:line="240" w:lineRule="auto"/>
      </w:pPr>
      <w:r>
        <w:separator/>
      </w:r>
    </w:p>
  </w:footnote>
  <w:footnote w:type="continuationSeparator" w:id="0">
    <w:p w14:paraId="1B03C933" w14:textId="77777777" w:rsidR="006D00EC" w:rsidRDefault="006D00E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FF653A" w14:textId="77777777" w:rsidR="006D00EC" w:rsidRDefault="006D00EC" w:rsidP="003116A2">
    <w:pPr>
      <w:pStyle w:val="Kopfzeile"/>
    </w:pPr>
    <w:fldSimple w:instr=" STYLEREF  &quot;Überschrift 1&quot; \t  \* MERGEFORMAT ">
      <w:r w:rsidR="007F418C">
        <w:rPr>
          <w:noProof/>
        </w:rPr>
        <w:t>Abkürzungsverzeichnis</w:t>
      </w:r>
    </w:fldSimple>
    <w:r w:rsidRPr="00A509D9">
      <w:tab/>
    </w:r>
    <w:r w:rsidRPr="00A509D9">
      <w:tab/>
    </w:r>
    <w:r w:rsidRPr="00A509D9">
      <w:fldChar w:fldCharType="begin"/>
    </w:r>
    <w:r w:rsidRPr="00A509D9">
      <w:instrText xml:space="preserve">PAGE  </w:instrText>
    </w:r>
    <w:r w:rsidRPr="00A509D9">
      <w:fldChar w:fldCharType="separate"/>
    </w:r>
    <w:r w:rsidR="007F418C">
      <w:rPr>
        <w:noProof/>
      </w:rPr>
      <w:t>VIII</w:t>
    </w:r>
    <w:r w:rsidRPr="00A509D9">
      <w:fldChar w:fldCharType="end"/>
    </w:r>
  </w:p>
  <w:p w14:paraId="43DB4906" w14:textId="77777777" w:rsidR="006D00EC" w:rsidRPr="0095002F" w:rsidRDefault="006D00EC" w:rsidP="003116A2">
    <w:pPr>
      <w:pStyle w:val="Kopfzeile"/>
      <w:tabs>
        <w:tab w:val="right" w:pos="7371"/>
      </w:tabs>
    </w:pPr>
    <w:r>
      <w:rPr>
        <w:noProof/>
      </w:rPr>
      <mc:AlternateContent>
        <mc:Choice Requires="wps">
          <w:drawing>
            <wp:anchor distT="0" distB="0" distL="114300" distR="114300" simplePos="0" relativeHeight="251662336" behindDoc="0" locked="0" layoutInCell="1" allowOverlap="1" wp14:anchorId="19E4CE5A" wp14:editId="79CD2590">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4E8D34AF" w14:textId="77777777" w:rsidR="006D00EC" w:rsidRPr="006E1E44" w:rsidRDefault="006D00EC" w:rsidP="003116A2">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7942A2" w14:textId="77777777" w:rsidR="006D00EC" w:rsidRDefault="006D00EC">
    <w:pPr>
      <w:pStyle w:val="Kopfzeile"/>
    </w:pPr>
    <w:r w:rsidRPr="00700FCC">
      <w:rPr>
        <w:noProof/>
      </w:rPr>
      <w:drawing>
        <wp:anchor distT="0" distB="0" distL="114300" distR="114300" simplePos="0" relativeHeight="251660288" behindDoc="0" locked="0" layoutInCell="1" allowOverlap="1" wp14:anchorId="4E270178" wp14:editId="497031AF">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702EDF49" wp14:editId="5138F61E">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8582D3" w14:textId="77777777" w:rsidR="006D00EC" w:rsidRDefault="006D00EC" w:rsidP="003116A2">
    <w:pPr>
      <w:pStyle w:val="Kopfzeile"/>
    </w:pPr>
    <w:fldSimple w:instr=" STYLEREF  &quot;Überschrift 1&quot; \t  \* MERGEFORMAT ">
      <w:r w:rsidR="007F418C">
        <w:rPr>
          <w:noProof/>
        </w:rPr>
        <w:t>Zusammenfassung</w:t>
      </w:r>
    </w:fldSimple>
    <w:r w:rsidRPr="00A509D9">
      <w:tab/>
    </w:r>
    <w:r w:rsidRPr="00A509D9">
      <w:tab/>
    </w:r>
    <w:r w:rsidRPr="00A509D9">
      <w:fldChar w:fldCharType="begin"/>
    </w:r>
    <w:r w:rsidRPr="00A509D9">
      <w:instrText xml:space="preserve">PAGE  </w:instrText>
    </w:r>
    <w:r w:rsidRPr="00A509D9">
      <w:fldChar w:fldCharType="separate"/>
    </w:r>
    <w:r w:rsidR="007F418C">
      <w:rPr>
        <w:noProof/>
      </w:rPr>
      <w:t>III</w:t>
    </w:r>
    <w:r w:rsidRPr="00A509D9">
      <w:fldChar w:fldCharType="end"/>
    </w:r>
  </w:p>
  <w:p w14:paraId="21F8A6A8" w14:textId="77777777" w:rsidR="006D00EC" w:rsidRPr="0095002F" w:rsidRDefault="006D00EC" w:rsidP="003116A2">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1638A7A7" wp14:editId="16846D2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5B1E31E1" w14:textId="77777777" w:rsidR="006D00EC" w:rsidRDefault="006D00EC">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3BA806" w14:textId="77777777" w:rsidR="006D00EC" w:rsidRDefault="006D00EC" w:rsidP="003116A2">
    <w:pPr>
      <w:pStyle w:val="Kopfzeile"/>
      <w:tabs>
        <w:tab w:val="clear" w:pos="9072"/>
        <w:tab w:val="right" w:pos="8505"/>
      </w:tabs>
    </w:pPr>
    <w:fldSimple w:instr=" STYLEREF  &quot;Überschrift 1&quot; \t  \* MERGEFORMAT ">
      <w:r w:rsidR="007F418C">
        <w:rPr>
          <w:noProof/>
        </w:rPr>
        <w:t>Umsetzung einer kontextsensitiven Applikation mit OpenCV</w:t>
      </w:r>
    </w:fldSimple>
    <w:r w:rsidRPr="00A509D9">
      <w:tab/>
    </w:r>
    <w:r w:rsidRPr="00A509D9">
      <w:tab/>
    </w:r>
    <w:r w:rsidRPr="00A509D9">
      <w:fldChar w:fldCharType="begin"/>
    </w:r>
    <w:r w:rsidRPr="00A509D9">
      <w:instrText xml:space="preserve">PAGE  </w:instrText>
    </w:r>
    <w:r w:rsidRPr="00A509D9">
      <w:fldChar w:fldCharType="separate"/>
    </w:r>
    <w:r w:rsidR="007F418C">
      <w:rPr>
        <w:noProof/>
      </w:rPr>
      <w:t>20</w:t>
    </w:r>
    <w:r w:rsidRPr="00A509D9">
      <w:fldChar w:fldCharType="end"/>
    </w:r>
  </w:p>
  <w:p w14:paraId="33A9CD44" w14:textId="77777777" w:rsidR="006D00EC" w:rsidRPr="0095002F" w:rsidRDefault="006D00EC" w:rsidP="003116A2">
    <w:pPr>
      <w:pStyle w:val="Kopfzeile"/>
      <w:tabs>
        <w:tab w:val="right" w:pos="7371"/>
      </w:tabs>
    </w:pPr>
    <w:r>
      <w:rPr>
        <w:noProof/>
      </w:rPr>
      <mc:AlternateContent>
        <mc:Choice Requires="wps">
          <w:drawing>
            <wp:anchor distT="0" distB="0" distL="114300" distR="114300" simplePos="0" relativeHeight="251661312" behindDoc="0" locked="0" layoutInCell="1" allowOverlap="1" wp14:anchorId="715CA046" wp14:editId="097D8A3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14347070" w14:textId="77777777" w:rsidR="006D00EC" w:rsidRDefault="006D00EC" w:rsidP="003116A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BEF9E3" w14:textId="77777777" w:rsidR="006D00EC" w:rsidRDefault="006D00EC" w:rsidP="003116A2">
    <w:pPr>
      <w:pStyle w:val="Kopfzeile"/>
      <w:tabs>
        <w:tab w:val="clear" w:pos="9072"/>
        <w:tab w:val="right" w:pos="8505"/>
      </w:tabs>
    </w:pPr>
    <w:fldSimple w:instr=" STYLEREF  &quot;Überschrift 1&quot; \t  \* MERGEFORMAT ">
      <w:r w:rsidR="007F418C">
        <w:rPr>
          <w:noProof/>
        </w:rPr>
        <w:t>Anhang</w:t>
      </w:r>
    </w:fldSimple>
    <w:r w:rsidRPr="00A509D9">
      <w:tab/>
    </w:r>
    <w:r w:rsidRPr="00A509D9">
      <w:tab/>
    </w:r>
    <w:r w:rsidRPr="00A509D9">
      <w:fldChar w:fldCharType="begin"/>
    </w:r>
    <w:r w:rsidRPr="00A509D9">
      <w:instrText xml:space="preserve">PAGE  </w:instrText>
    </w:r>
    <w:r w:rsidRPr="00A509D9">
      <w:fldChar w:fldCharType="separate"/>
    </w:r>
    <w:r w:rsidR="007F418C">
      <w:rPr>
        <w:noProof/>
      </w:rPr>
      <w:t>1</w:t>
    </w:r>
    <w:r w:rsidRPr="00A509D9">
      <w:fldChar w:fldCharType="end"/>
    </w:r>
  </w:p>
  <w:p w14:paraId="6885819B" w14:textId="77777777" w:rsidR="006D00EC" w:rsidRPr="0095002F" w:rsidRDefault="006D00EC" w:rsidP="003116A2">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302CA305" wp14:editId="3B76C963">
              <wp:simplePos x="0" y="0"/>
              <wp:positionH relativeFrom="column">
                <wp:posOffset>-41910</wp:posOffset>
              </wp:positionH>
              <wp:positionV relativeFrom="paragraph">
                <wp:posOffset>13970</wp:posOffset>
              </wp:positionV>
              <wp:extent cx="5438775" cy="0"/>
              <wp:effectExtent l="0" t="0" r="9525" b="1905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">
              <w10:wrap type="square"/>
            </v:line>
          </w:pict>
        </mc:Fallback>
      </mc:AlternateContent>
    </w:r>
  </w:p>
  <w:p w14:paraId="64CA1928" w14:textId="77777777" w:rsidR="006D00EC" w:rsidRDefault="006D00EC" w:rsidP="003116A2"/>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A6D353" w14:textId="77777777" w:rsidR="006D00EC" w:rsidRPr="008C08AD" w:rsidRDefault="006D00EC" w:rsidP="003116A2">
    <w:pPr>
      <w:pStyle w:val="Kopfzeile"/>
      <w:tabs>
        <w:tab w:val="clear" w:pos="9072"/>
        <w:tab w:val="right" w:pos="8505"/>
      </w:tabs>
    </w:pPr>
  </w:p>
  <w:p w14:paraId="7E05ED9E" w14:textId="77777777" w:rsidR="006D00EC" w:rsidRPr="0095002F" w:rsidRDefault="006D00EC" w:rsidP="003116A2">
    <w:pPr>
      <w:pStyle w:val="Kopfzeile"/>
      <w:tabs>
        <w:tab w:val="right" w:pos="7371"/>
      </w:tabs>
    </w:pPr>
  </w:p>
  <w:p w14:paraId="4479B7C4" w14:textId="77777777" w:rsidR="006D00EC" w:rsidRDefault="006D00EC" w:rsidP="003116A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EEA7354"/>
    <w:multiLevelType w:val="singleLevel"/>
    <w:tmpl w:val="A30818D2"/>
    <w:lvl w:ilvl="0">
      <w:start w:val="1"/>
      <w:numFmt w:val="decimal"/>
      <w:lvlText w:val="%1."/>
      <w:legacy w:legacy="1" w:legacySpace="0" w:legacyIndent="283"/>
      <w:lvlJc w:val="left"/>
      <w:pPr>
        <w:ind w:left="283" w:hanging="283"/>
      </w:pPr>
    </w:lvl>
  </w:abstractNum>
  <w:abstractNum w:abstractNumId="15">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0"/>
  </w:num>
  <w:num w:numId="4">
    <w:abstractNumId w:val="16"/>
  </w:num>
  <w:num w:numId="5">
    <w:abstractNumId w:val="7"/>
  </w:num>
  <w:num w:numId="6">
    <w:abstractNumId w:val="14"/>
  </w:num>
  <w:num w:numId="7">
    <w:abstractNumId w:val="6"/>
  </w:num>
  <w:num w:numId="8">
    <w:abstractNumId w:val="3"/>
  </w:num>
  <w:num w:numId="9">
    <w:abstractNumId w:val="12"/>
  </w:num>
  <w:num w:numId="10">
    <w:abstractNumId w:val="17"/>
  </w:num>
  <w:num w:numId="11">
    <w:abstractNumId w:val="11"/>
  </w:num>
  <w:num w:numId="12">
    <w:abstractNumId w:val="10"/>
  </w:num>
  <w:num w:numId="13">
    <w:abstractNumId w:val="15"/>
  </w:num>
  <w:num w:numId="14">
    <w:abstractNumId w:val="2"/>
  </w:num>
  <w:num w:numId="15">
    <w:abstractNumId w:val="9"/>
  </w:num>
  <w:num w:numId="16">
    <w:abstractNumId w:val="5"/>
  </w:num>
  <w:num w:numId="17">
    <w:abstractNumId w:val="4"/>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EB3"/>
    <w:rsid w:val="00022AE9"/>
    <w:rsid w:val="000719AF"/>
    <w:rsid w:val="00087606"/>
    <w:rsid w:val="000B4501"/>
    <w:rsid w:val="001519FF"/>
    <w:rsid w:val="001F2EC1"/>
    <w:rsid w:val="00244A46"/>
    <w:rsid w:val="003116A2"/>
    <w:rsid w:val="003303C6"/>
    <w:rsid w:val="003359AD"/>
    <w:rsid w:val="00413C50"/>
    <w:rsid w:val="00482A35"/>
    <w:rsid w:val="00542314"/>
    <w:rsid w:val="0056459E"/>
    <w:rsid w:val="005B029B"/>
    <w:rsid w:val="006876D0"/>
    <w:rsid w:val="006B132F"/>
    <w:rsid w:val="006D00EC"/>
    <w:rsid w:val="007F418C"/>
    <w:rsid w:val="00932BD5"/>
    <w:rsid w:val="00975152"/>
    <w:rsid w:val="009A40FB"/>
    <w:rsid w:val="009D49A4"/>
    <w:rsid w:val="00A45BF4"/>
    <w:rsid w:val="00A915F7"/>
    <w:rsid w:val="00AF3D59"/>
    <w:rsid w:val="00B31CD3"/>
    <w:rsid w:val="00B44C3B"/>
    <w:rsid w:val="00B765DC"/>
    <w:rsid w:val="00C23C3A"/>
    <w:rsid w:val="00C63EB3"/>
    <w:rsid w:val="00CC4EF2"/>
    <w:rsid w:val="00D177DC"/>
    <w:rsid w:val="00D52310"/>
    <w:rsid w:val="00DB6D00"/>
    <w:rsid w:val="00DC4FBD"/>
    <w:rsid w:val="00DF4603"/>
    <w:rsid w:val="00E03008"/>
    <w:rsid w:val="00E2265D"/>
    <w:rsid w:val="00E43569"/>
    <w:rsid w:val="00E777CF"/>
    <w:rsid w:val="00EC0734"/>
    <w:rsid w:val="00F55010"/>
    <w:rsid w:val="00F77AB1"/>
    <w:rsid w:val="00FE1AB3"/>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F1AE00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C63EB3"/>
    <w:rPr>
      <w:b/>
      <w:bCs/>
      <w:smallCaps/>
      <w:color w:val="auto"/>
      <w:spacing w:val="5"/>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C63EB3"/>
    <w:rPr>
      <w:b/>
      <w:bCs/>
      <w:smallCaps/>
      <w:color w:val="auto"/>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2797202">
      <w:bodyDiv w:val="1"/>
      <w:marLeft w:val="0"/>
      <w:marRight w:val="0"/>
      <w:marTop w:val="0"/>
      <w:marBottom w:val="0"/>
      <w:divBdr>
        <w:top w:val="none" w:sz="0" w:space="0" w:color="auto"/>
        <w:left w:val="none" w:sz="0" w:space="0" w:color="auto"/>
        <w:bottom w:val="none" w:sz="0" w:space="0" w:color="auto"/>
        <w:right w:val="none" w:sz="0" w:space="0" w:color="auto"/>
      </w:divBdr>
      <w:divsChild>
        <w:div w:id="1084185644">
          <w:marLeft w:val="0"/>
          <w:marRight w:val="0"/>
          <w:marTop w:val="0"/>
          <w:marBottom w:val="0"/>
          <w:divBdr>
            <w:top w:val="none" w:sz="0" w:space="0" w:color="auto"/>
            <w:left w:val="none" w:sz="0" w:space="0" w:color="auto"/>
            <w:bottom w:val="none" w:sz="0" w:space="0" w:color="auto"/>
            <w:right w:val="none" w:sz="0" w:space="0" w:color="auto"/>
          </w:divBdr>
          <w:divsChild>
            <w:div w:id="1541236285">
              <w:marLeft w:val="0"/>
              <w:marRight w:val="0"/>
              <w:marTop w:val="0"/>
              <w:marBottom w:val="0"/>
              <w:divBdr>
                <w:top w:val="none" w:sz="0" w:space="0" w:color="auto"/>
                <w:left w:val="none" w:sz="0" w:space="0" w:color="auto"/>
                <w:bottom w:val="none" w:sz="0" w:space="0" w:color="auto"/>
                <w:right w:val="none" w:sz="0" w:space="0" w:color="auto"/>
              </w:divBdr>
              <w:divsChild>
                <w:div w:id="313798483">
                  <w:marLeft w:val="0"/>
                  <w:marRight w:val="0"/>
                  <w:marTop w:val="0"/>
                  <w:marBottom w:val="0"/>
                  <w:divBdr>
                    <w:top w:val="none" w:sz="0" w:space="0" w:color="auto"/>
                    <w:left w:val="none" w:sz="0" w:space="0" w:color="auto"/>
                    <w:bottom w:val="none" w:sz="0" w:space="0" w:color="auto"/>
                    <w:right w:val="none" w:sz="0" w:space="0" w:color="auto"/>
                  </w:divBdr>
                  <w:divsChild>
                    <w:div w:id="639501041">
                      <w:marLeft w:val="0"/>
                      <w:marRight w:val="0"/>
                      <w:marTop w:val="0"/>
                      <w:marBottom w:val="0"/>
                      <w:divBdr>
                        <w:top w:val="none" w:sz="0" w:space="0" w:color="auto"/>
                        <w:left w:val="none" w:sz="0" w:space="0" w:color="auto"/>
                        <w:bottom w:val="none" w:sz="0" w:space="0" w:color="auto"/>
                        <w:right w:val="none" w:sz="0" w:space="0" w:color="auto"/>
                      </w:divBdr>
                      <w:divsChild>
                        <w:div w:id="439640679">
                          <w:marLeft w:val="0"/>
                          <w:marRight w:val="0"/>
                          <w:marTop w:val="0"/>
                          <w:marBottom w:val="0"/>
                          <w:divBdr>
                            <w:top w:val="none" w:sz="0" w:space="0" w:color="auto"/>
                            <w:left w:val="none" w:sz="0" w:space="0" w:color="auto"/>
                            <w:bottom w:val="none" w:sz="0" w:space="0" w:color="auto"/>
                            <w:right w:val="none" w:sz="0" w:space="0" w:color="auto"/>
                          </w:divBdr>
                          <w:divsChild>
                            <w:div w:id="1368875438">
                              <w:marLeft w:val="0"/>
                              <w:marRight w:val="0"/>
                              <w:marTop w:val="0"/>
                              <w:marBottom w:val="0"/>
                              <w:divBdr>
                                <w:top w:val="none" w:sz="0" w:space="0" w:color="auto"/>
                                <w:left w:val="none" w:sz="0" w:space="0" w:color="auto"/>
                                <w:bottom w:val="none" w:sz="0" w:space="0" w:color="auto"/>
                                <w:right w:val="none" w:sz="0" w:space="0" w:color="auto"/>
                              </w:divBdr>
                              <w:divsChild>
                                <w:div w:id="296686517">
                                  <w:marLeft w:val="0"/>
                                  <w:marRight w:val="0"/>
                                  <w:marTop w:val="0"/>
                                  <w:marBottom w:val="0"/>
                                  <w:divBdr>
                                    <w:top w:val="none" w:sz="0" w:space="0" w:color="auto"/>
                                    <w:left w:val="none" w:sz="0" w:space="0" w:color="auto"/>
                                    <w:bottom w:val="none" w:sz="0" w:space="0" w:color="auto"/>
                                    <w:right w:val="none" w:sz="0" w:space="0" w:color="auto"/>
                                  </w:divBdr>
                                  <w:divsChild>
                                    <w:div w:id="722799856">
                                      <w:marLeft w:val="0"/>
                                      <w:marRight w:val="0"/>
                                      <w:marTop w:val="0"/>
                                      <w:marBottom w:val="0"/>
                                      <w:divBdr>
                                        <w:top w:val="none" w:sz="0" w:space="0" w:color="auto"/>
                                        <w:left w:val="none" w:sz="0" w:space="0" w:color="auto"/>
                                        <w:bottom w:val="none" w:sz="0" w:space="0" w:color="auto"/>
                                        <w:right w:val="none" w:sz="0" w:space="0" w:color="auto"/>
                                      </w:divBdr>
                                      <w:divsChild>
                                        <w:div w:id="1890990274">
                                          <w:marLeft w:val="0"/>
                                          <w:marRight w:val="0"/>
                                          <w:marTop w:val="0"/>
                                          <w:marBottom w:val="0"/>
                                          <w:divBdr>
                                            <w:top w:val="none" w:sz="0" w:space="0" w:color="auto"/>
                                            <w:left w:val="none" w:sz="0" w:space="0" w:color="auto"/>
                                            <w:bottom w:val="none" w:sz="0" w:space="0" w:color="auto"/>
                                            <w:right w:val="none" w:sz="0" w:space="0" w:color="auto"/>
                                          </w:divBdr>
                                          <w:divsChild>
                                            <w:div w:id="504900551">
                                              <w:marLeft w:val="0"/>
                                              <w:marRight w:val="0"/>
                                              <w:marTop w:val="0"/>
                                              <w:marBottom w:val="0"/>
                                              <w:divBdr>
                                                <w:top w:val="none" w:sz="0" w:space="0" w:color="auto"/>
                                                <w:left w:val="none" w:sz="0" w:space="0" w:color="auto"/>
                                                <w:bottom w:val="none" w:sz="0" w:space="0" w:color="auto"/>
                                                <w:right w:val="none" w:sz="0" w:space="0" w:color="auto"/>
                                              </w:divBdr>
                                              <w:divsChild>
                                                <w:div w:id="2057120545">
                                                  <w:marLeft w:val="0"/>
                                                  <w:marRight w:val="0"/>
                                                  <w:marTop w:val="0"/>
                                                  <w:marBottom w:val="0"/>
                                                  <w:divBdr>
                                                    <w:top w:val="none" w:sz="0" w:space="0" w:color="auto"/>
                                                    <w:left w:val="none" w:sz="0" w:space="0" w:color="auto"/>
                                                    <w:bottom w:val="none" w:sz="0" w:space="0" w:color="auto"/>
                                                    <w:right w:val="none" w:sz="0" w:space="0" w:color="auto"/>
                                                  </w:divBdr>
                                                  <w:divsChild>
                                                    <w:div w:id="622811039">
                                                      <w:marLeft w:val="0"/>
                                                      <w:marRight w:val="0"/>
                                                      <w:marTop w:val="0"/>
                                                      <w:marBottom w:val="0"/>
                                                      <w:divBdr>
                                                        <w:top w:val="none" w:sz="0" w:space="0" w:color="auto"/>
                                                        <w:left w:val="none" w:sz="0" w:space="0" w:color="auto"/>
                                                        <w:bottom w:val="none" w:sz="0" w:space="0" w:color="auto"/>
                                                        <w:right w:val="none" w:sz="0" w:space="0" w:color="auto"/>
                                                      </w:divBdr>
                                                      <w:divsChild>
                                                        <w:div w:id="1200510145">
                                                          <w:marLeft w:val="0"/>
                                                          <w:marRight w:val="0"/>
                                                          <w:marTop w:val="0"/>
                                                          <w:marBottom w:val="0"/>
                                                          <w:divBdr>
                                                            <w:top w:val="none" w:sz="0" w:space="0" w:color="auto"/>
                                                            <w:left w:val="none" w:sz="0" w:space="0" w:color="auto"/>
                                                            <w:bottom w:val="none" w:sz="0" w:space="0" w:color="auto"/>
                                                            <w:right w:val="none" w:sz="0" w:space="0" w:color="auto"/>
                                                          </w:divBdr>
                                                          <w:divsChild>
                                                            <w:div w:id="234626781">
                                                              <w:marLeft w:val="0"/>
                                                              <w:marRight w:val="0"/>
                                                              <w:marTop w:val="0"/>
                                                              <w:marBottom w:val="0"/>
                                                              <w:divBdr>
                                                                <w:top w:val="none" w:sz="0" w:space="0" w:color="auto"/>
                                                                <w:left w:val="none" w:sz="0" w:space="0" w:color="auto"/>
                                                                <w:bottom w:val="none" w:sz="0" w:space="0" w:color="auto"/>
                                                                <w:right w:val="none" w:sz="0" w:space="0" w:color="auto"/>
                                                              </w:divBdr>
                                                              <w:divsChild>
                                                                <w:div w:id="1157183885">
                                                                  <w:marLeft w:val="0"/>
                                                                  <w:marRight w:val="0"/>
                                                                  <w:marTop w:val="0"/>
                                                                  <w:marBottom w:val="0"/>
                                                                  <w:divBdr>
                                                                    <w:top w:val="none" w:sz="0" w:space="0" w:color="auto"/>
                                                                    <w:left w:val="none" w:sz="0" w:space="0" w:color="auto"/>
                                                                    <w:bottom w:val="none" w:sz="0" w:space="0" w:color="auto"/>
                                                                    <w:right w:val="none" w:sz="0" w:space="0" w:color="auto"/>
                                                                  </w:divBdr>
                                                                  <w:divsChild>
                                                                    <w:div w:id="989791711">
                                                                      <w:marLeft w:val="0"/>
                                                                      <w:marRight w:val="0"/>
                                                                      <w:marTop w:val="0"/>
                                                                      <w:marBottom w:val="0"/>
                                                                      <w:divBdr>
                                                                        <w:top w:val="none" w:sz="0" w:space="0" w:color="auto"/>
                                                                        <w:left w:val="none" w:sz="0" w:space="0" w:color="auto"/>
                                                                        <w:bottom w:val="none" w:sz="0" w:space="0" w:color="auto"/>
                                                                        <w:right w:val="none" w:sz="0" w:space="0" w:color="auto"/>
                                                                      </w:divBdr>
                                                                      <w:divsChild>
                                                                        <w:div w:id="86482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png"/><Relationship Id="rId24" Type="http://schemas.openxmlformats.org/officeDocument/2006/relationships/image" Target="media/image14.jpeg"/><Relationship Id="rId25" Type="http://schemas.openxmlformats.org/officeDocument/2006/relationships/image" Target="media/image15.png"/><Relationship Id="rId26" Type="http://schemas.openxmlformats.org/officeDocument/2006/relationships/image" Target="media/image16.jpg"/><Relationship Id="rId27" Type="http://schemas.openxmlformats.org/officeDocument/2006/relationships/image" Target="media/image17.png"/><Relationship Id="rId28" Type="http://schemas.openxmlformats.org/officeDocument/2006/relationships/image" Target="media/image18.jpeg"/><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jpeg"/><Relationship Id="rId31" Type="http://schemas.openxmlformats.org/officeDocument/2006/relationships/image" Target="media/image21.jpeg"/><Relationship Id="rId32" Type="http://schemas.openxmlformats.org/officeDocument/2006/relationships/image" Target="media/image22.png"/><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header" Target="header4.xml"/><Relationship Id="rId34" Type="http://schemas.openxmlformats.org/officeDocument/2006/relationships/header" Target="header5.xml"/><Relationship Id="rId35" Type="http://schemas.openxmlformats.org/officeDocument/2006/relationships/header" Target="header6.xml"/><Relationship Id="rId36" Type="http://schemas.openxmlformats.org/officeDocument/2006/relationships/fontTable" Target="fontTable.xml"/><Relationship Id="rId10" Type="http://schemas.openxmlformats.org/officeDocument/2006/relationships/header" Target="header3.xml"/><Relationship Id="rId11" Type="http://schemas.openxmlformats.org/officeDocument/2006/relationships/comments" Target="comments.xml"/><Relationship Id="rId12" Type="http://schemas.openxmlformats.org/officeDocument/2006/relationships/image" Target="media/image3.gif"/><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hyperlink" Target="https://github.com/bytedeco/javacpp" TargetMode="External"/><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37"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27595</Words>
  <Characters>173853</Characters>
  <Application>Microsoft Macintosh Word</Application>
  <DocSecurity>0</DocSecurity>
  <Lines>1448</Lines>
  <Paragraphs>402</Paragraphs>
  <ScaleCrop>false</ScaleCrop>
  <Company>Universität Osnabrück</Company>
  <LinksUpToDate>false</LinksUpToDate>
  <CharactersWithSpaces>201046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Jannik Hoffjann</dc:creator>
  <cp:keywords/>
  <dc:description/>
  <cp:lastModifiedBy>Jannik Hoffjann</cp:lastModifiedBy>
  <cp:revision>26</cp:revision>
  <dcterms:created xsi:type="dcterms:W3CDTF">2014-12-20T11:11:00Z</dcterms:created>
  <dcterms:modified xsi:type="dcterms:W3CDTF">2014-12-29T11:54:00Z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jhoffjann@gmail.com@www.mendeley.com</vt:lpwstr>
  </property>
  <property fmtid="{D5CDD505-2E9C-101B-9397-08002B2CF9AE}" pid="4" name="Mendeley Citation Style_1">
    <vt:lpwstr>IMWI</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