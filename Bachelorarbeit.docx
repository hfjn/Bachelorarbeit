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E777CF" w:rsidRDefault="00E777CF" w:rsidP="00C63EB3">
                                <w:pPr>
                                  <w:pStyle w:val="BasicTextIndentation"/>
                                </w:pPr>
                                <w:r w:rsidRPr="00F656D1">
                                  <w:rPr>
                                    <w:rStyle w:val="BasicCharBold"/>
                                  </w:rPr>
                                  <w:t>Themensteller:</w:t>
                                </w:r>
                                <w:r>
                                  <w:tab/>
                                  <w:t>Prof. Dr. Oliver Thomas</w:t>
                                </w:r>
                              </w:p>
                              <w:p w14:paraId="6AD44962" w14:textId="77777777" w:rsidR="00E777CF" w:rsidRDefault="00E777CF"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E777CF" w:rsidRDefault="00E777CF" w:rsidP="00C63EB3">
                                <w:pPr>
                                  <w:pStyle w:val="BasicTextIndentation"/>
                                </w:pPr>
                              </w:p>
                              <w:p w14:paraId="2056A524" w14:textId="77777777" w:rsidR="00E777CF" w:rsidRDefault="00E777CF" w:rsidP="00C63EB3">
                                <w:pPr>
                                  <w:pStyle w:val="BasicTextIndentation"/>
                                </w:pPr>
                                <w:r>
                                  <w:rPr>
                                    <w:rStyle w:val="BasicCharBold"/>
                                  </w:rPr>
                                  <w:t>V</w:t>
                                </w:r>
                                <w:r w:rsidRPr="00F656D1">
                                  <w:rPr>
                                    <w:rStyle w:val="BasicCharBold"/>
                                  </w:rPr>
                                  <w:t>orgelegt von:</w:t>
                                </w:r>
                                <w:r>
                                  <w:tab/>
                                  <w:t>Jannik Hoffjann</w:t>
                                </w:r>
                              </w:p>
                              <w:p w14:paraId="370A068F" w14:textId="77777777" w:rsidR="00E777CF" w:rsidRPr="0014131F" w:rsidRDefault="00E777CF" w:rsidP="00C63EB3">
                                <w:pPr>
                                  <w:pStyle w:val="BasicTextIndentation"/>
                                  <w:rPr>
                                    <w:rStyle w:val="BasicCharBold"/>
                                    <w:b w:val="0"/>
                                  </w:rPr>
                                </w:pPr>
                                <w:r>
                                  <w:rPr>
                                    <w:rStyle w:val="BasicCharBold"/>
                                  </w:rPr>
                                  <w:tab/>
                                </w:r>
                                <w:r w:rsidRPr="0014131F">
                                  <w:rPr>
                                    <w:rStyle w:val="BasicCharBold"/>
                                  </w:rPr>
                                  <w:t>Jahnplatz 6 W-169</w:t>
                                </w:r>
                              </w:p>
                              <w:p w14:paraId="16AA636F" w14:textId="77777777" w:rsidR="00E777CF" w:rsidRDefault="00E777CF" w:rsidP="00C63EB3">
                                <w:pPr>
                                  <w:pStyle w:val="BasicTextIndentation"/>
                                </w:pPr>
                                <w:r w:rsidRPr="0014131F">
                                  <w:rPr>
                                    <w:rStyle w:val="BasicCharBold"/>
                                  </w:rPr>
                                  <w:tab/>
                                  <w:t>49080 Osnabrück</w:t>
                                </w:r>
                                <w:r w:rsidRPr="0014131F">
                                  <w:rPr>
                                    <w:rStyle w:val="BasicCharBold"/>
                                  </w:rPr>
                                  <w:tab/>
                                </w:r>
                                <w:r>
                                  <w:br/>
                                </w:r>
                              </w:p>
                              <w:p w14:paraId="21B557BE" w14:textId="77777777" w:rsidR="00E777CF" w:rsidRDefault="00E777CF" w:rsidP="00C63EB3">
                                <w:pPr>
                                  <w:pStyle w:val="BasicTextIndentation"/>
                                  <w:ind w:firstLine="0"/>
                                </w:pPr>
                                <w:r>
                                  <w:t>Matrikelnummer: 945592</w:t>
                                </w:r>
                                <w:r>
                                  <w:br/>
                                </w:r>
                                <w:r w:rsidRPr="00F656D1">
                                  <w:t>E-Mail-Adresse:</w:t>
                                </w:r>
                                <w:r>
                                  <w:t xml:space="preserve"> jhoffjann@uni-osnabrueck.de</w:t>
                                </w:r>
                              </w:p>
                              <w:p w14:paraId="44F3D343" w14:textId="77777777" w:rsidR="00E777CF" w:rsidRDefault="00E777CF" w:rsidP="00C63EB3">
                                <w:pPr>
                                  <w:pStyle w:val="BasicTextIndentation"/>
                                </w:pPr>
                              </w:p>
                              <w:p w14:paraId="58FC96DE" w14:textId="77777777" w:rsidR="00E777CF" w:rsidRDefault="00E777CF" w:rsidP="00C63EB3">
                                <w:pPr>
                                  <w:pStyle w:val="BasicTextIndentation"/>
                                </w:pPr>
                                <w:r w:rsidRPr="00F656D1">
                                  <w:rPr>
                                    <w:rStyle w:val="BasicCharBold"/>
                                  </w:rPr>
                                  <w:t>Abgabetermin:</w:t>
                                </w:r>
                                <w:r>
                                  <w:tab/>
                                  <w:t>2015-01-22</w:t>
                                </w:r>
                              </w:p>
                              <w:p w14:paraId="6D34A135" w14:textId="77777777" w:rsidR="00E777CF" w:rsidRDefault="00E777CF" w:rsidP="00C63EB3"/>
                              <w:p w14:paraId="171950F0" w14:textId="77777777" w:rsidR="00E777CF" w:rsidRDefault="00E777CF" w:rsidP="00C63EB3">
                                <w:pPr>
                                  <w:pStyle w:val="BasicTextIndentation"/>
                                </w:pPr>
                                <w:r w:rsidRPr="00F656D1">
                                  <w:rPr>
                                    <w:rStyle w:val="BasicCharBold"/>
                                  </w:rPr>
                                  <w:t>Themensteller:</w:t>
                                </w:r>
                                <w:r>
                                  <w:tab/>
                                  <w:t>Prof. Dr. Oliver Thomas</w:t>
                                </w:r>
                              </w:p>
                              <w:p w14:paraId="4142C335" w14:textId="77777777" w:rsidR="00E777CF" w:rsidRDefault="00E777CF" w:rsidP="00C63EB3">
                                <w:pPr>
                                  <w:pStyle w:val="BasicTextIndentation"/>
                                </w:pPr>
                                <w:r w:rsidRPr="00F656D1">
                                  <w:rPr>
                                    <w:rStyle w:val="BasicCharBold"/>
                                  </w:rPr>
                                  <w:t>Betreuer:</w:t>
                                </w:r>
                                <w:r>
                                  <w:tab/>
                                  <w:t>Vorname Name</w:t>
                                </w:r>
                              </w:p>
                              <w:p w14:paraId="39478EB0" w14:textId="77777777" w:rsidR="00E777CF" w:rsidRDefault="00E777CF" w:rsidP="00C63EB3">
                                <w:pPr>
                                  <w:pStyle w:val="BasicTextIndentation"/>
                                </w:pPr>
                              </w:p>
                              <w:p w14:paraId="0939C5E4" w14:textId="77777777" w:rsidR="00E777CF" w:rsidRDefault="00E777CF"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E777CF" w:rsidRDefault="00E777CF"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E777CF" w:rsidRDefault="00E777CF" w:rsidP="00C63EB3">
                                <w:pPr>
                                  <w:pStyle w:val="BasicTextIndentation"/>
                                </w:pPr>
                              </w:p>
                              <w:p w14:paraId="104D67BA" w14:textId="77777777" w:rsidR="00E777CF" w:rsidRDefault="00E777CF"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5718BB3F" w14:textId="77777777" w:rsidR="00E777CF" w:rsidRDefault="00E777CF" w:rsidP="00C63EB3">
                          <w:pPr>
                            <w:pStyle w:val="BasicTextIndentation"/>
                          </w:pPr>
                          <w:r w:rsidRPr="00F656D1">
                            <w:rPr>
                              <w:rStyle w:val="BasicCharBold"/>
                            </w:rPr>
                            <w:t>Themensteller:</w:t>
                          </w:r>
                          <w:r>
                            <w:tab/>
                            <w:t>Prof. Dr. Oliver Thomas</w:t>
                          </w:r>
                        </w:p>
                        <w:p w14:paraId="6AD44962" w14:textId="77777777" w:rsidR="00E777CF" w:rsidRDefault="00E777CF"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E777CF" w:rsidRDefault="00E777CF" w:rsidP="00C63EB3">
                          <w:pPr>
                            <w:pStyle w:val="BasicTextIndentation"/>
                          </w:pPr>
                        </w:p>
                        <w:p w14:paraId="2056A524" w14:textId="77777777" w:rsidR="00E777CF" w:rsidRDefault="00E777CF" w:rsidP="00C63EB3">
                          <w:pPr>
                            <w:pStyle w:val="BasicTextIndentation"/>
                          </w:pPr>
                          <w:r>
                            <w:rPr>
                              <w:rStyle w:val="BasicCharBold"/>
                            </w:rPr>
                            <w:t>V</w:t>
                          </w:r>
                          <w:r w:rsidRPr="00F656D1">
                            <w:rPr>
                              <w:rStyle w:val="BasicCharBold"/>
                            </w:rPr>
                            <w:t>orgelegt von:</w:t>
                          </w:r>
                          <w:r>
                            <w:tab/>
                            <w:t>Jannik Hoffjann</w:t>
                          </w:r>
                        </w:p>
                        <w:p w14:paraId="370A068F" w14:textId="77777777" w:rsidR="00E777CF" w:rsidRPr="0014131F" w:rsidRDefault="00E777CF" w:rsidP="00C63EB3">
                          <w:pPr>
                            <w:pStyle w:val="BasicTextIndentation"/>
                            <w:rPr>
                              <w:rStyle w:val="BasicCharBold"/>
                              <w:b w:val="0"/>
                            </w:rPr>
                          </w:pPr>
                          <w:r>
                            <w:rPr>
                              <w:rStyle w:val="BasicCharBold"/>
                            </w:rPr>
                            <w:tab/>
                          </w:r>
                          <w:r w:rsidRPr="0014131F">
                            <w:rPr>
                              <w:rStyle w:val="BasicCharBold"/>
                            </w:rPr>
                            <w:t>Jahnplatz 6 W-169</w:t>
                          </w:r>
                        </w:p>
                        <w:p w14:paraId="16AA636F" w14:textId="77777777" w:rsidR="00E777CF" w:rsidRDefault="00E777CF" w:rsidP="00C63EB3">
                          <w:pPr>
                            <w:pStyle w:val="BasicTextIndentation"/>
                          </w:pPr>
                          <w:r w:rsidRPr="0014131F">
                            <w:rPr>
                              <w:rStyle w:val="BasicCharBold"/>
                            </w:rPr>
                            <w:tab/>
                            <w:t>49080 Osnabrück</w:t>
                          </w:r>
                          <w:r w:rsidRPr="0014131F">
                            <w:rPr>
                              <w:rStyle w:val="BasicCharBold"/>
                            </w:rPr>
                            <w:tab/>
                          </w:r>
                          <w:r>
                            <w:br/>
                          </w:r>
                        </w:p>
                        <w:p w14:paraId="21B557BE" w14:textId="77777777" w:rsidR="00E777CF" w:rsidRDefault="00E777CF" w:rsidP="00C63EB3">
                          <w:pPr>
                            <w:pStyle w:val="BasicTextIndentation"/>
                            <w:ind w:firstLine="0"/>
                          </w:pPr>
                          <w:r>
                            <w:t>Matrikelnummer: 945592</w:t>
                          </w:r>
                          <w:r>
                            <w:br/>
                          </w:r>
                          <w:r w:rsidRPr="00F656D1">
                            <w:t>E-Mail-Adresse:</w:t>
                          </w:r>
                          <w:r>
                            <w:t xml:space="preserve"> jhoffjann@uni-osnabrueck.de</w:t>
                          </w:r>
                        </w:p>
                        <w:p w14:paraId="44F3D343" w14:textId="77777777" w:rsidR="00E777CF" w:rsidRDefault="00E777CF" w:rsidP="00C63EB3">
                          <w:pPr>
                            <w:pStyle w:val="BasicTextIndentation"/>
                          </w:pPr>
                        </w:p>
                        <w:p w14:paraId="58FC96DE" w14:textId="77777777" w:rsidR="00E777CF" w:rsidRDefault="00E777CF" w:rsidP="00C63EB3">
                          <w:pPr>
                            <w:pStyle w:val="BasicTextIndentation"/>
                          </w:pPr>
                          <w:r w:rsidRPr="00F656D1">
                            <w:rPr>
                              <w:rStyle w:val="BasicCharBold"/>
                            </w:rPr>
                            <w:t>Abgabetermin:</w:t>
                          </w:r>
                          <w:r>
                            <w:tab/>
                            <w:t>2015-01-22</w:t>
                          </w:r>
                        </w:p>
                        <w:p w14:paraId="6D34A135" w14:textId="77777777" w:rsidR="00E777CF" w:rsidRDefault="00E777CF" w:rsidP="00C63EB3"/>
                        <w:p w14:paraId="171950F0" w14:textId="77777777" w:rsidR="00E777CF" w:rsidRDefault="00E777CF" w:rsidP="00C63EB3">
                          <w:pPr>
                            <w:pStyle w:val="BasicTextIndentation"/>
                          </w:pPr>
                          <w:r w:rsidRPr="00F656D1">
                            <w:rPr>
                              <w:rStyle w:val="BasicCharBold"/>
                            </w:rPr>
                            <w:t>Themensteller:</w:t>
                          </w:r>
                          <w:r>
                            <w:tab/>
                            <w:t>Prof. Dr. Oliver Thomas</w:t>
                          </w:r>
                        </w:p>
                        <w:p w14:paraId="4142C335" w14:textId="77777777" w:rsidR="00E777CF" w:rsidRDefault="00E777CF" w:rsidP="00C63EB3">
                          <w:pPr>
                            <w:pStyle w:val="BasicTextIndentation"/>
                          </w:pPr>
                          <w:r w:rsidRPr="00F656D1">
                            <w:rPr>
                              <w:rStyle w:val="BasicCharBold"/>
                            </w:rPr>
                            <w:t>Betreuer:</w:t>
                          </w:r>
                          <w:r>
                            <w:tab/>
                            <w:t>Vorname Name</w:t>
                          </w:r>
                        </w:p>
                        <w:p w14:paraId="39478EB0" w14:textId="77777777" w:rsidR="00E777CF" w:rsidRDefault="00E777CF" w:rsidP="00C63EB3">
                          <w:pPr>
                            <w:pStyle w:val="BasicTextIndentation"/>
                          </w:pPr>
                        </w:p>
                        <w:p w14:paraId="0939C5E4" w14:textId="77777777" w:rsidR="00E777CF" w:rsidRDefault="00E777CF"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E777CF" w:rsidRDefault="00E777CF"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E777CF" w:rsidRDefault="00E777CF" w:rsidP="00C63EB3">
                          <w:pPr>
                            <w:pStyle w:val="BasicTextIndentation"/>
                          </w:pPr>
                        </w:p>
                        <w:p w14:paraId="104D67BA" w14:textId="77777777" w:rsidR="00E777CF" w:rsidRDefault="00E777CF"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E777CF" w:rsidRPr="00B33509" w:rsidRDefault="00E777CF" w:rsidP="00C63EB3">
                                <w:pPr>
                                  <w:pStyle w:val="BasicTextCentered"/>
                                </w:pPr>
                              </w:p>
                              <w:p w14:paraId="1AF9EE4B" w14:textId="77777777" w:rsidR="00E777CF" w:rsidRPr="00B33509" w:rsidRDefault="00E777CF" w:rsidP="00C63EB3">
                                <w:pPr>
                                  <w:pStyle w:val="BasicTextCentered"/>
                                </w:pPr>
                              </w:p>
                              <w:p w14:paraId="013777E2" w14:textId="77777777" w:rsidR="00E777CF" w:rsidRPr="00B33509" w:rsidRDefault="00E777CF" w:rsidP="00C63EB3">
                                <w:pPr>
                                  <w:pStyle w:val="Titel"/>
                                </w:pPr>
                                <w:r>
                                  <w:t>Einblendung von kontextsensitiven Inhalten auf der Google Glass</w:t>
                                </w:r>
                              </w:p>
                              <w:p w14:paraId="47FEDB43" w14:textId="77777777" w:rsidR="00E777CF" w:rsidRPr="00B33509" w:rsidRDefault="00E777CF" w:rsidP="00C63EB3"/>
                              <w:p w14:paraId="172E8218" w14:textId="77777777" w:rsidR="00E777CF" w:rsidRPr="00B33509" w:rsidRDefault="00E777CF" w:rsidP="00C63EB3">
                                <w:pPr>
                                  <w:pStyle w:val="BasicTextCentered"/>
                                </w:pPr>
                              </w:p>
                              <w:p w14:paraId="6E418F1C" w14:textId="77777777" w:rsidR="00E777CF" w:rsidRPr="00B33509" w:rsidRDefault="00E777CF" w:rsidP="00C63EB3">
                                <w:pPr>
                                  <w:pStyle w:val="BasicTextCentered"/>
                                </w:pPr>
                              </w:p>
                              <w:p w14:paraId="641C0E72" w14:textId="77777777" w:rsidR="00E777CF" w:rsidRPr="00B33509" w:rsidRDefault="00E777CF" w:rsidP="00C63EB3">
                                <w:pPr>
                                  <w:pStyle w:val="BasicTextCentered"/>
                                </w:pPr>
                                <w:r>
                                  <w:rPr>
                                    <w:rStyle w:val="BasicCharBold"/>
                                  </w:rPr>
                                  <w:t>Bachelorarbeit</w:t>
                                </w:r>
                              </w:p>
                              <w:p w14:paraId="23630D33" w14:textId="77777777" w:rsidR="00E777CF" w:rsidRPr="00B33509" w:rsidRDefault="00E777CF" w:rsidP="00C63EB3">
                                <w:pPr>
                                  <w:pStyle w:val="BasicTextCentered"/>
                                </w:pPr>
                              </w:p>
                              <w:p w14:paraId="29FE1294" w14:textId="77777777" w:rsidR="00E777CF" w:rsidRPr="00B33509" w:rsidRDefault="00E777CF" w:rsidP="00C63EB3">
                                <w:pPr>
                                  <w:pStyle w:val="BasicTextCentered"/>
                                </w:pPr>
                                <w:r w:rsidRPr="00B33509">
                                  <w:t>am Fachgebiet Informationsmanagement und Wirtschaftsinformatik,</w:t>
                                </w:r>
                                <w:r w:rsidRPr="00B33509">
                                  <w:br/>
                                  <w:t>Universität Osnabrück</w:t>
                                </w:r>
                              </w:p>
                              <w:p w14:paraId="131B8253" w14:textId="77777777" w:rsidR="00E777CF" w:rsidRPr="00B33509" w:rsidRDefault="00E777CF" w:rsidP="00C63EB3">
                                <w:pPr>
                                  <w:pStyle w:val="BasicTextCentered"/>
                                </w:pPr>
                              </w:p>
                              <w:p w14:paraId="2163535D" w14:textId="77777777" w:rsidR="00E777CF" w:rsidRPr="00B33509" w:rsidRDefault="00E777CF" w:rsidP="00C63EB3">
                                <w:pPr>
                                  <w:pStyle w:val="BasicTextCentered"/>
                                </w:pPr>
                                <w:r w:rsidRPr="00B33509">
                                  <w:t xml:space="preserve">zur Erlangung des Grades </w:t>
                                </w:r>
                              </w:p>
                              <w:p w14:paraId="7A81ECE0" w14:textId="77777777" w:rsidR="00E777CF" w:rsidRPr="00B33509" w:rsidRDefault="00E777CF" w:rsidP="00C63EB3">
                                <w:pPr>
                                  <w:pStyle w:val="BasicTextCentered"/>
                                </w:pPr>
                                <w:r>
                                  <w:t xml:space="preserve">Bachelor </w:t>
                                </w:r>
                                <w:proofErr w:type="spellStart"/>
                                <w:r>
                                  <w:t>of</w:t>
                                </w:r>
                                <w:proofErr w:type="spellEnd"/>
                                <w:r>
                                  <w:t xml:space="preserve"> Science (B. Sc.)</w:t>
                                </w:r>
                              </w:p>
                              <w:p w14:paraId="65694243" w14:textId="77777777" w:rsidR="00E777CF" w:rsidRPr="00B33509" w:rsidRDefault="00E777CF" w:rsidP="00C63EB3">
                                <w:pPr>
                                  <w:pStyle w:val="BasicTextCentered"/>
                                </w:pPr>
                                <w:r w:rsidRPr="00B33509">
                                  <w:t xml:space="preserve">im Studiengang </w:t>
                                </w:r>
                              </w:p>
                              <w:p w14:paraId="121FEBF8" w14:textId="77777777" w:rsidR="00E777CF" w:rsidRPr="00B33509" w:rsidRDefault="00E777CF"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47FEF496" w14:textId="77777777" w:rsidR="00E777CF" w:rsidRPr="00B33509" w:rsidRDefault="00E777CF" w:rsidP="00C63EB3">
                          <w:pPr>
                            <w:pStyle w:val="BasicTextCentered"/>
                          </w:pPr>
                        </w:p>
                        <w:p w14:paraId="1AF9EE4B" w14:textId="77777777" w:rsidR="00E777CF" w:rsidRPr="00B33509" w:rsidRDefault="00E777CF" w:rsidP="00C63EB3">
                          <w:pPr>
                            <w:pStyle w:val="BasicTextCentered"/>
                          </w:pPr>
                        </w:p>
                        <w:p w14:paraId="013777E2" w14:textId="77777777" w:rsidR="00E777CF" w:rsidRPr="00B33509" w:rsidRDefault="00E777CF" w:rsidP="00C63EB3">
                          <w:pPr>
                            <w:pStyle w:val="Titel"/>
                          </w:pPr>
                          <w:r>
                            <w:t>Einblendung von kontextsensitiven Inhalten auf der Google Glass</w:t>
                          </w:r>
                        </w:p>
                        <w:p w14:paraId="47FEDB43" w14:textId="77777777" w:rsidR="00E777CF" w:rsidRPr="00B33509" w:rsidRDefault="00E777CF" w:rsidP="00C63EB3"/>
                        <w:p w14:paraId="172E8218" w14:textId="77777777" w:rsidR="00E777CF" w:rsidRPr="00B33509" w:rsidRDefault="00E777CF" w:rsidP="00C63EB3">
                          <w:pPr>
                            <w:pStyle w:val="BasicTextCentered"/>
                          </w:pPr>
                        </w:p>
                        <w:p w14:paraId="6E418F1C" w14:textId="77777777" w:rsidR="00E777CF" w:rsidRPr="00B33509" w:rsidRDefault="00E777CF" w:rsidP="00C63EB3">
                          <w:pPr>
                            <w:pStyle w:val="BasicTextCentered"/>
                          </w:pPr>
                        </w:p>
                        <w:p w14:paraId="641C0E72" w14:textId="77777777" w:rsidR="00E777CF" w:rsidRPr="00B33509" w:rsidRDefault="00E777CF" w:rsidP="00C63EB3">
                          <w:pPr>
                            <w:pStyle w:val="BasicTextCentered"/>
                          </w:pPr>
                          <w:r>
                            <w:rPr>
                              <w:rStyle w:val="BasicCharBold"/>
                            </w:rPr>
                            <w:t>Bachelorarbeit</w:t>
                          </w:r>
                        </w:p>
                        <w:p w14:paraId="23630D33" w14:textId="77777777" w:rsidR="00E777CF" w:rsidRPr="00B33509" w:rsidRDefault="00E777CF" w:rsidP="00C63EB3">
                          <w:pPr>
                            <w:pStyle w:val="BasicTextCentered"/>
                          </w:pPr>
                        </w:p>
                        <w:p w14:paraId="29FE1294" w14:textId="77777777" w:rsidR="00E777CF" w:rsidRPr="00B33509" w:rsidRDefault="00E777CF" w:rsidP="00C63EB3">
                          <w:pPr>
                            <w:pStyle w:val="BasicTextCentered"/>
                          </w:pPr>
                          <w:r w:rsidRPr="00B33509">
                            <w:t>am Fachgebiet Informationsmanagement und Wirtschaftsinformatik,</w:t>
                          </w:r>
                          <w:r w:rsidRPr="00B33509">
                            <w:br/>
                            <w:t>Universität Osnabrück</w:t>
                          </w:r>
                        </w:p>
                        <w:p w14:paraId="131B8253" w14:textId="77777777" w:rsidR="00E777CF" w:rsidRPr="00B33509" w:rsidRDefault="00E777CF" w:rsidP="00C63EB3">
                          <w:pPr>
                            <w:pStyle w:val="BasicTextCentered"/>
                          </w:pPr>
                        </w:p>
                        <w:p w14:paraId="2163535D" w14:textId="77777777" w:rsidR="00E777CF" w:rsidRPr="00B33509" w:rsidRDefault="00E777CF" w:rsidP="00C63EB3">
                          <w:pPr>
                            <w:pStyle w:val="BasicTextCentered"/>
                          </w:pPr>
                          <w:r w:rsidRPr="00B33509">
                            <w:t xml:space="preserve">zur Erlangung des Grades </w:t>
                          </w:r>
                        </w:p>
                        <w:p w14:paraId="7A81ECE0" w14:textId="77777777" w:rsidR="00E777CF" w:rsidRPr="00B33509" w:rsidRDefault="00E777CF" w:rsidP="00C63EB3">
                          <w:pPr>
                            <w:pStyle w:val="BasicTextCentered"/>
                          </w:pPr>
                          <w:r>
                            <w:t xml:space="preserve">Bachelor </w:t>
                          </w:r>
                          <w:proofErr w:type="spellStart"/>
                          <w:r>
                            <w:t>of</w:t>
                          </w:r>
                          <w:proofErr w:type="spellEnd"/>
                          <w:r>
                            <w:t xml:space="preserve"> Science (B. Sc.)</w:t>
                          </w:r>
                        </w:p>
                        <w:p w14:paraId="65694243" w14:textId="77777777" w:rsidR="00E777CF" w:rsidRPr="00B33509" w:rsidRDefault="00E777CF" w:rsidP="00C63EB3">
                          <w:pPr>
                            <w:pStyle w:val="BasicTextCentered"/>
                          </w:pPr>
                          <w:r w:rsidRPr="00B33509">
                            <w:t xml:space="preserve">im Studiengang </w:t>
                          </w:r>
                        </w:p>
                        <w:p w14:paraId="121FEBF8" w14:textId="77777777" w:rsidR="00E777CF" w:rsidRPr="00B33509" w:rsidRDefault="00E777CF" w:rsidP="00C63EB3">
                          <w:pPr>
                            <w:pStyle w:val="BasicTextCentered"/>
                          </w:pPr>
                          <w:r w:rsidRPr="00B33509">
                            <w:t>Wirtschaftsinformatik</w:t>
                          </w:r>
                        </w:p>
                      </w:txbxContent>
                    </v:textbox>
                  </v:shape>
                </w:pict>
              </mc:Fallback>
            </mc:AlternateContent>
          </w:r>
          <w:r w:rsidRPr="003C7E2E">
            <w:br w:type="page"/>
          </w:r>
        </w:p>
      </w:sdtContent>
    </w:sdt>
    <w:p w14:paraId="3D425660" w14:textId="77777777" w:rsidR="00C63EB3" w:rsidRPr="003C7E2E" w:rsidRDefault="00C63EB3" w:rsidP="00C63EB3">
      <w:pPr>
        <w:pStyle w:val="berschrift1"/>
        <w:numPr>
          <w:ilvl w:val="0"/>
          <w:numId w:val="0"/>
        </w:numPr>
        <w:ind w:left="851" w:hanging="851"/>
      </w:pPr>
      <w:bookmarkStart w:id="0" w:name="_Toc280696852"/>
      <w:r w:rsidRPr="003C7E2E">
        <w:lastRenderedPageBreak/>
        <w:t xml:space="preserve">Zusammenfassung / </w:t>
      </w:r>
      <w:proofErr w:type="spellStart"/>
      <w:r w:rsidRPr="003C7E2E">
        <w:t>Expose</w:t>
      </w:r>
      <w:bookmarkEnd w:id="0"/>
      <w:proofErr w:type="spellEnd"/>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77777777" w:rsidR="00C63EB3" w:rsidRPr="003C7E2E" w:rsidRDefault="00C63EB3" w:rsidP="00C63EB3">
      <w:pPr>
        <w:pStyle w:val="BasicText"/>
      </w:pPr>
      <w:r w:rsidRPr="003C7E2E">
        <w:t xml:space="preserve">Vorstellbar wäre an dieser Stelle zum Beispiel die Implementation einer mobilen Applikation auf Grundlage von Open CV </w:t>
      </w:r>
      <w:r w:rsidRPr="003C7E2E">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Pr="00ED2EFC">
        <w:rPr>
          <w:noProof/>
        </w:rPr>
        <w:t>(opencv dev team 2014)</w:t>
      </w:r>
      <w:r w:rsidRPr="003C7E2E">
        <w:fldChar w:fldCharType="end"/>
      </w:r>
      <w:r w:rsidRPr="003C7E2E">
        <w:t xml:space="preserve"> und eine der implementierten Keypointerkennungen wie zum Beispiel SURF </w:t>
      </w:r>
      <w:r w:rsidRPr="003C7E2E">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Pr="001169A5">
        <w:rPr>
          <w:noProof/>
        </w:rPr>
        <w:t>(Bay et al. 2008)</w:t>
      </w:r>
      <w:r w:rsidRPr="003C7E2E">
        <w:fldChar w:fldCharType="end"/>
      </w:r>
      <w:r w:rsidRPr="003C7E2E">
        <w:t xml:space="preserve">, FREAK </w:t>
      </w:r>
      <w:r w:rsidRPr="003C7E2E">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lastRenderedPageBreak/>
        <w:t>Inhaltsverzeichnis</w:t>
      </w:r>
    </w:p>
    <w:p w14:paraId="55477E45" w14:textId="77777777" w:rsidR="00C63EB3"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t>Zusammenfassung / Expose</w:t>
      </w:r>
      <w:r>
        <w:tab/>
      </w:r>
      <w:r>
        <w:fldChar w:fldCharType="begin"/>
      </w:r>
      <w:r>
        <w:instrText xml:space="preserve"> PAGEREF _Toc280696852 \h </w:instrText>
      </w:r>
      <w:r>
        <w:fldChar w:fldCharType="separate"/>
      </w:r>
      <w:r>
        <w:t>II</w:t>
      </w:r>
      <w:r>
        <w:fldChar w:fldCharType="end"/>
      </w:r>
    </w:p>
    <w:p w14:paraId="32C3FB8D" w14:textId="77777777" w:rsidR="00C63EB3" w:rsidRDefault="00C63EB3">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_Toc280696853 \h </w:instrText>
      </w:r>
      <w:r>
        <w:fldChar w:fldCharType="separate"/>
      </w:r>
      <w:r>
        <w:t>V</w:t>
      </w:r>
      <w:r>
        <w:fldChar w:fldCharType="end"/>
      </w:r>
    </w:p>
    <w:p w14:paraId="23962BF0" w14:textId="77777777" w:rsidR="00C63EB3" w:rsidRDefault="00C63EB3">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_Toc280696854 \h </w:instrText>
      </w:r>
      <w:r>
        <w:fldChar w:fldCharType="separate"/>
      </w:r>
      <w:r>
        <w:t>VI</w:t>
      </w:r>
      <w:r>
        <w:fldChar w:fldCharType="end"/>
      </w:r>
    </w:p>
    <w:p w14:paraId="53205640" w14:textId="77777777" w:rsidR="00C63EB3" w:rsidRDefault="00C63EB3">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_Toc280696855 \h </w:instrText>
      </w:r>
      <w:r>
        <w:fldChar w:fldCharType="separate"/>
      </w:r>
      <w:r>
        <w:t>VII</w:t>
      </w:r>
      <w:r>
        <w:fldChar w:fldCharType="end"/>
      </w:r>
    </w:p>
    <w:p w14:paraId="1A99BAB5" w14:textId="77777777" w:rsidR="00C63EB3" w:rsidRDefault="00C63EB3">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_Toc280696856 \h </w:instrText>
      </w:r>
      <w:r>
        <w:fldChar w:fldCharType="separate"/>
      </w:r>
      <w:r>
        <w:t>VIII</w:t>
      </w:r>
      <w:r>
        <w:fldChar w:fldCharType="end"/>
      </w:r>
    </w:p>
    <w:p w14:paraId="169C62FC" w14:textId="77777777" w:rsidR="00C63EB3" w:rsidRDefault="00C63EB3">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_Toc280696857 \h </w:instrText>
      </w:r>
      <w:r>
        <w:fldChar w:fldCharType="separate"/>
      </w:r>
      <w:r>
        <w:t>X</w:t>
      </w:r>
      <w:r>
        <w:fldChar w:fldCharType="end"/>
      </w:r>
    </w:p>
    <w:p w14:paraId="088E1DFD" w14:textId="77777777" w:rsidR="00C63EB3" w:rsidRDefault="00C63EB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_Toc280696858 \h </w:instrText>
      </w:r>
      <w:r>
        <w:fldChar w:fldCharType="separate"/>
      </w:r>
      <w:r>
        <w:t>1</w:t>
      </w:r>
      <w:r>
        <w:fldChar w:fldCharType="end"/>
      </w:r>
    </w:p>
    <w:p w14:paraId="4F212E7A" w14:textId="77777777" w:rsidR="00C63EB3" w:rsidRDefault="00C63EB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_Toc280696859 \h </w:instrText>
      </w:r>
      <w:r>
        <w:fldChar w:fldCharType="separate"/>
      </w:r>
      <w:r>
        <w:t>3</w:t>
      </w:r>
      <w:r>
        <w:fldChar w:fldCharType="end"/>
      </w:r>
    </w:p>
    <w:p w14:paraId="4700E7AB" w14:textId="77777777" w:rsidR="00C63EB3" w:rsidRDefault="00C63EB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_Toc280696860 \h </w:instrText>
      </w:r>
      <w:r>
        <w:fldChar w:fldCharType="separate"/>
      </w:r>
      <w:r>
        <w:t>3</w:t>
      </w:r>
      <w:r>
        <w:fldChar w:fldCharType="end"/>
      </w:r>
    </w:p>
    <w:p w14:paraId="08C473CD" w14:textId="77777777" w:rsidR="00C63EB3" w:rsidRDefault="00C63EB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_Toc280696861 \h </w:instrText>
      </w:r>
      <w:r>
        <w:fldChar w:fldCharType="separate"/>
      </w:r>
      <w:r>
        <w:t>4</w:t>
      </w:r>
      <w:r>
        <w:fldChar w:fldCharType="end"/>
      </w:r>
    </w:p>
    <w:p w14:paraId="739B296E" w14:textId="77777777" w:rsidR="00C63EB3" w:rsidRDefault="00C63EB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_Toc280696862 \h </w:instrText>
      </w:r>
      <w:r>
        <w:fldChar w:fldCharType="separate"/>
      </w:r>
      <w:r>
        <w:t>5</w:t>
      </w:r>
      <w:r>
        <w:fldChar w:fldCharType="end"/>
      </w:r>
    </w:p>
    <w:p w14:paraId="22915660" w14:textId="77777777" w:rsidR="00C63EB3" w:rsidRDefault="00C63EB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_Toc280696863 \h </w:instrText>
      </w:r>
      <w:r>
        <w:fldChar w:fldCharType="separate"/>
      </w:r>
      <w:r>
        <w:t>6</w:t>
      </w:r>
      <w:r>
        <w:fldChar w:fldCharType="end"/>
      </w:r>
    </w:p>
    <w:p w14:paraId="3CAB6CA1" w14:textId="77777777" w:rsidR="00C63EB3" w:rsidRDefault="00C63EB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_Toc280696864 \h </w:instrText>
      </w:r>
      <w:r>
        <w:fldChar w:fldCharType="separate"/>
      </w:r>
      <w:r>
        <w:t>8</w:t>
      </w:r>
      <w:r>
        <w:fldChar w:fldCharType="end"/>
      </w:r>
    </w:p>
    <w:p w14:paraId="17732878" w14:textId="77777777" w:rsidR="00C63EB3" w:rsidRDefault="00C63EB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_Toc280696865 \h </w:instrText>
      </w:r>
      <w:r>
        <w:fldChar w:fldCharType="separate"/>
      </w:r>
      <w:r>
        <w:t>9</w:t>
      </w:r>
      <w:r>
        <w:fldChar w:fldCharType="end"/>
      </w:r>
    </w:p>
    <w:p w14:paraId="37E43E1D" w14:textId="77777777" w:rsidR="00C63EB3" w:rsidRDefault="00C63EB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_Toc280696866 \h </w:instrText>
      </w:r>
      <w:r>
        <w:fldChar w:fldCharType="separate"/>
      </w:r>
      <w:r>
        <w:t>9</w:t>
      </w:r>
      <w:r>
        <w:fldChar w:fldCharType="end"/>
      </w:r>
    </w:p>
    <w:p w14:paraId="4A2FB30E" w14:textId="77777777" w:rsidR="00C63EB3" w:rsidRDefault="00C63EB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_Toc280696867 \h </w:instrText>
      </w:r>
      <w:r>
        <w:fldChar w:fldCharType="separate"/>
      </w:r>
      <w:r>
        <w:t>10</w:t>
      </w:r>
      <w:r>
        <w:fldChar w:fldCharType="end"/>
      </w:r>
    </w:p>
    <w:p w14:paraId="22F4F5BB" w14:textId="77777777" w:rsidR="00C63EB3" w:rsidRDefault="00C63EB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_Toc280696868 \h </w:instrText>
      </w:r>
      <w:r>
        <w:fldChar w:fldCharType="separate"/>
      </w:r>
      <w:r>
        <w:t>10</w:t>
      </w:r>
      <w:r>
        <w:fldChar w:fldCharType="end"/>
      </w:r>
    </w:p>
    <w:p w14:paraId="2A83D203" w14:textId="77777777" w:rsidR="00C63EB3" w:rsidRDefault="00C63EB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_Toc280696869 \h </w:instrText>
      </w:r>
      <w:r>
        <w:fldChar w:fldCharType="separate"/>
      </w:r>
      <w:r>
        <w:t>11</w:t>
      </w:r>
      <w:r>
        <w:fldChar w:fldCharType="end"/>
      </w:r>
    </w:p>
    <w:p w14:paraId="1E1C9715" w14:textId="77777777" w:rsidR="00C63EB3" w:rsidRDefault="00C63EB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_Toc280696870 \h </w:instrText>
      </w:r>
      <w:r>
        <w:fldChar w:fldCharType="separate"/>
      </w:r>
      <w:r>
        <w:t>13</w:t>
      </w:r>
      <w:r>
        <w:fldChar w:fldCharType="end"/>
      </w:r>
    </w:p>
    <w:p w14:paraId="49DCB9E0" w14:textId="77777777" w:rsidR="00C63EB3" w:rsidRDefault="00C63EB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_Toc280696871 \h </w:instrText>
      </w:r>
      <w:r>
        <w:fldChar w:fldCharType="separate"/>
      </w:r>
      <w:r>
        <w:t>13</w:t>
      </w:r>
      <w:r>
        <w:fldChar w:fldCharType="end"/>
      </w:r>
    </w:p>
    <w:p w14:paraId="33D39786" w14:textId="77777777" w:rsidR="00C63EB3" w:rsidRDefault="00C63EB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_Toc280696872 \h </w:instrText>
      </w:r>
      <w:r>
        <w:fldChar w:fldCharType="separate"/>
      </w:r>
      <w:r>
        <w:t>15</w:t>
      </w:r>
      <w:r>
        <w:fldChar w:fldCharType="end"/>
      </w:r>
    </w:p>
    <w:p w14:paraId="5768BEA7" w14:textId="77777777" w:rsidR="00C63EB3" w:rsidRDefault="00C63EB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_Toc280696873 \h </w:instrText>
      </w:r>
      <w:r>
        <w:fldChar w:fldCharType="separate"/>
      </w:r>
      <w:r>
        <w:t>15</w:t>
      </w:r>
      <w:r>
        <w:fldChar w:fldCharType="end"/>
      </w:r>
    </w:p>
    <w:p w14:paraId="6866F7BD" w14:textId="77777777" w:rsidR="00C63EB3" w:rsidRDefault="00C63EB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_Toc280696874 \h </w:instrText>
      </w:r>
      <w:r>
        <w:fldChar w:fldCharType="separate"/>
      </w:r>
      <w:r>
        <w:t>16</w:t>
      </w:r>
      <w:r>
        <w:fldChar w:fldCharType="end"/>
      </w:r>
    </w:p>
    <w:p w14:paraId="513AFD27" w14:textId="77777777" w:rsidR="00C63EB3" w:rsidRDefault="00C63EB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_Toc280696875 \h </w:instrText>
      </w:r>
      <w:r>
        <w:fldChar w:fldCharType="separate"/>
      </w:r>
      <w:r>
        <w:t>19</w:t>
      </w:r>
      <w:r>
        <w:fldChar w:fldCharType="end"/>
      </w:r>
    </w:p>
    <w:p w14:paraId="5F0EA5CC" w14:textId="77777777" w:rsidR="00C63EB3" w:rsidRDefault="00C63EB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_Toc280696876 \h </w:instrText>
      </w:r>
      <w:r>
        <w:fldChar w:fldCharType="separate"/>
      </w:r>
      <w:r>
        <w:t>19</w:t>
      </w:r>
      <w:r>
        <w:fldChar w:fldCharType="end"/>
      </w:r>
    </w:p>
    <w:p w14:paraId="4FFB5AC6" w14:textId="77777777" w:rsidR="00C63EB3" w:rsidRDefault="00C63EB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_Toc280696877 \h </w:instrText>
      </w:r>
      <w:r>
        <w:fldChar w:fldCharType="separate"/>
      </w:r>
      <w:r>
        <w:t>23</w:t>
      </w:r>
      <w:r>
        <w:fldChar w:fldCharType="end"/>
      </w:r>
    </w:p>
    <w:p w14:paraId="78D64BB2" w14:textId="77777777" w:rsidR="00C63EB3" w:rsidRDefault="00C63EB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_Toc280696878 \h </w:instrText>
      </w:r>
      <w:r>
        <w:fldChar w:fldCharType="separate"/>
      </w:r>
      <w:r>
        <w:t>26</w:t>
      </w:r>
      <w:r>
        <w:fldChar w:fldCharType="end"/>
      </w:r>
    </w:p>
    <w:p w14:paraId="5022EFD6" w14:textId="77777777" w:rsidR="00C63EB3" w:rsidRDefault="00C63EB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_Toc280696879 \h </w:instrText>
      </w:r>
      <w:r>
        <w:fldChar w:fldCharType="separate"/>
      </w:r>
      <w:r>
        <w:t>26</w:t>
      </w:r>
      <w:r>
        <w:fldChar w:fldCharType="end"/>
      </w:r>
    </w:p>
    <w:p w14:paraId="6757CE77" w14:textId="77777777" w:rsidR="00C63EB3" w:rsidRDefault="00C63EB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_Toc280696880 \h </w:instrText>
      </w:r>
      <w:r>
        <w:fldChar w:fldCharType="separate"/>
      </w:r>
      <w:r>
        <w:t>28</w:t>
      </w:r>
      <w:r>
        <w:fldChar w:fldCharType="end"/>
      </w:r>
    </w:p>
    <w:p w14:paraId="2E989063" w14:textId="77777777" w:rsidR="00C63EB3" w:rsidRDefault="00C63EB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_Toc280696881 \h </w:instrText>
      </w:r>
      <w:r>
        <w:fldChar w:fldCharType="separate"/>
      </w:r>
      <w:r>
        <w:t>30</w:t>
      </w:r>
      <w:r>
        <w:fldChar w:fldCharType="end"/>
      </w:r>
    </w:p>
    <w:p w14:paraId="2DE7E1AF" w14:textId="77777777" w:rsidR="00C63EB3" w:rsidRDefault="00C63EB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_Toc280696882 \h </w:instrText>
      </w:r>
      <w:r>
        <w:fldChar w:fldCharType="separate"/>
      </w:r>
      <w:r>
        <w:t>32</w:t>
      </w:r>
      <w:r>
        <w:fldChar w:fldCharType="end"/>
      </w:r>
    </w:p>
    <w:p w14:paraId="33C9C77F" w14:textId="77777777" w:rsidR="00C63EB3" w:rsidRDefault="00C63EB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_Toc280696883 \h </w:instrText>
      </w:r>
      <w:r>
        <w:fldChar w:fldCharType="separate"/>
      </w:r>
      <w:r>
        <w:t>32</w:t>
      </w:r>
      <w:r>
        <w:fldChar w:fldCharType="end"/>
      </w:r>
    </w:p>
    <w:p w14:paraId="5EF73391" w14:textId="77777777" w:rsidR="00C63EB3" w:rsidRDefault="00C63EB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_Toc280696884 \h </w:instrText>
      </w:r>
      <w:r>
        <w:fldChar w:fldCharType="separate"/>
      </w:r>
      <w:r>
        <w:t>33</w:t>
      </w:r>
      <w:r>
        <w:fldChar w:fldCharType="end"/>
      </w:r>
    </w:p>
    <w:p w14:paraId="4C82391C" w14:textId="77777777" w:rsidR="00C63EB3" w:rsidRDefault="00C63EB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_Toc280696885 \h </w:instrText>
      </w:r>
      <w:r>
        <w:fldChar w:fldCharType="separate"/>
      </w:r>
      <w:r>
        <w:t>38</w:t>
      </w:r>
      <w:r>
        <w:fldChar w:fldCharType="end"/>
      </w:r>
    </w:p>
    <w:p w14:paraId="3AD5D58B" w14:textId="77777777" w:rsidR="00C63EB3" w:rsidRDefault="00C63EB3">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_Toc280696886 \h </w:instrText>
      </w:r>
      <w:r>
        <w:fldChar w:fldCharType="separate"/>
      </w:r>
      <w:r>
        <w:t>3</w:t>
      </w:r>
      <w:r>
        <w:t>9</w:t>
      </w:r>
      <w:r>
        <w:fldChar w:fldCharType="end"/>
      </w:r>
    </w:p>
    <w:p w14:paraId="386DFE54" w14:textId="77777777" w:rsidR="00C63EB3" w:rsidRDefault="00C63EB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_Toc280696887 \h </w:instrText>
      </w:r>
      <w:r>
        <w:fldChar w:fldCharType="separate"/>
      </w:r>
      <w:r>
        <w:t>1</w:t>
      </w:r>
      <w:r>
        <w:fldChar w:fldCharType="end"/>
      </w:r>
    </w:p>
    <w:p w14:paraId="6EC2A545" w14:textId="77777777" w:rsidR="00C63EB3" w:rsidRDefault="00C63EB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_Toc280696888 \h </w:instrText>
      </w:r>
      <w:r>
        <w:fldChar w:fldCharType="separate"/>
      </w:r>
      <w:r>
        <w:t>1</w:t>
      </w:r>
      <w:r>
        <w:fldChar w:fldCharType="end"/>
      </w:r>
    </w:p>
    <w:p w14:paraId="3C4B3038" w14:textId="77777777" w:rsidR="00C63EB3" w:rsidRDefault="00C63EB3">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_Toc280696889 \h </w:instrText>
      </w:r>
      <w:r>
        <w:fldChar w:fldCharType="separate"/>
      </w:r>
      <w:r>
        <w:t>1</w:t>
      </w:r>
      <w:r>
        <w:fldChar w:fldCharType="end"/>
      </w:r>
    </w:p>
    <w:p w14:paraId="2B859A67" w14:textId="77777777" w:rsidR="00C63EB3" w:rsidRPr="003C7E2E" w:rsidRDefault="00C63EB3" w:rsidP="00C63EB3">
      <w:pPr>
        <w:pStyle w:val="BasicText"/>
      </w:pPr>
      <w:r w:rsidRPr="003C7E2E">
        <w:fldChar w:fldCharType="end"/>
      </w:r>
    </w:p>
    <w:p w14:paraId="3F8134E3" w14:textId="77777777" w:rsidR="00C63EB3" w:rsidRPr="003C7E2E" w:rsidRDefault="00C63EB3" w:rsidP="00C63EB3">
      <w:pPr>
        <w:pStyle w:val="BasicText"/>
      </w:pPr>
    </w:p>
    <w:p w14:paraId="5AD6CFA4" w14:textId="77777777" w:rsidR="00C63EB3" w:rsidRPr="003C7E2E" w:rsidRDefault="00C63EB3" w:rsidP="00C63EB3">
      <w:pPr>
        <w:pStyle w:val="BasicText"/>
      </w:pPr>
    </w:p>
    <w:p w14:paraId="7DE8A4FC" w14:textId="77777777" w:rsidR="00C63EB3" w:rsidRPr="003C7E2E" w:rsidRDefault="00C63EB3" w:rsidP="00C63EB3">
      <w:pPr>
        <w:pStyle w:val="berschrift1"/>
        <w:numPr>
          <w:ilvl w:val="0"/>
          <w:numId w:val="0"/>
        </w:numPr>
        <w:sectPr w:rsidR="00C63EB3" w:rsidRPr="003C7E2E" w:rsidSect="003116A2">
          <w:headerReference w:type="default" r:id="rId10"/>
          <w:headerReference w:type="first" r:id="rId11"/>
          <w:type w:val="continuous"/>
          <w:pgSz w:w="11906" w:h="16838"/>
          <w:pgMar w:top="1417" w:right="1417" w:bottom="1134" w:left="1417" w:header="850" w:footer="708" w:gutter="0"/>
          <w:pgNumType w:fmt="upperRoman"/>
          <w:cols w:space="708"/>
          <w:titlePg/>
          <w:docGrid w:linePitch="360"/>
        </w:sectPr>
      </w:pPr>
    </w:p>
    <w:p w14:paraId="610E52A7" w14:textId="77777777" w:rsidR="00C63EB3" w:rsidRPr="003C7E2E" w:rsidRDefault="00C63EB3" w:rsidP="00C63EB3">
      <w:pPr>
        <w:pStyle w:val="berschrift1"/>
        <w:numPr>
          <w:ilvl w:val="0"/>
          <w:numId w:val="0"/>
        </w:numPr>
      </w:pPr>
      <w:bookmarkStart w:id="1" w:name="_Toc280696853"/>
      <w:r w:rsidRPr="003C7E2E">
        <w:lastRenderedPageBreak/>
        <w:t>Abbildungsverzeichnis</w:t>
      </w:r>
      <w:bookmarkEnd w:id="1"/>
    </w:p>
    <w:bookmarkStart w:id="2" w:name="AbbildungsVerzGesamt"/>
    <w:p w14:paraId="7D85BB4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Pr>
          <w:noProof/>
        </w:rPr>
        <w:t>Abb. 2.1</w:t>
      </w:r>
      <w:r>
        <w:rPr>
          <w:rFonts w:asciiTheme="minorHAnsi" w:eastAsiaTheme="minorEastAsia" w:hAnsiTheme="minorHAnsi" w:cstheme="minorBidi"/>
          <w:noProof/>
          <w:szCs w:val="24"/>
          <w:lang w:eastAsia="ja-JP"/>
        </w:rPr>
        <w:tab/>
      </w:r>
      <w:r w:rsidRPr="00EA2CB7">
        <w:rPr>
          <w:noProof/>
        </w:rPr>
        <w:t>QR Code für den Titel dieser Arbeit</w:t>
      </w:r>
      <w:r>
        <w:rPr>
          <w:noProof/>
        </w:rPr>
        <w:tab/>
      </w:r>
      <w:r>
        <w:rPr>
          <w:noProof/>
        </w:rPr>
        <w:fldChar w:fldCharType="begin"/>
      </w:r>
      <w:r>
        <w:rPr>
          <w:noProof/>
        </w:rPr>
        <w:instrText xml:space="preserve"> PAGEREF _Toc280696890 \h </w:instrText>
      </w:r>
      <w:r>
        <w:rPr>
          <w:noProof/>
        </w:rPr>
      </w:r>
      <w:r>
        <w:rPr>
          <w:noProof/>
        </w:rPr>
        <w:fldChar w:fldCharType="separate"/>
      </w:r>
      <w:r>
        <w:rPr>
          <w:noProof/>
        </w:rPr>
        <w:t>6</w:t>
      </w:r>
      <w:r>
        <w:rPr>
          <w:noProof/>
        </w:rPr>
        <w:fldChar w:fldCharType="end"/>
      </w:r>
    </w:p>
    <w:p w14:paraId="0E6EF1E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A2CB7">
        <w:rPr>
          <w:noProof/>
        </w:rPr>
        <w:t>Foursquare auf iOS 8.1.1</w:t>
      </w:r>
      <w:r>
        <w:rPr>
          <w:noProof/>
        </w:rPr>
        <w:tab/>
      </w:r>
      <w:r>
        <w:rPr>
          <w:noProof/>
        </w:rPr>
        <w:fldChar w:fldCharType="begin"/>
      </w:r>
      <w:r>
        <w:rPr>
          <w:noProof/>
        </w:rPr>
        <w:instrText xml:space="preserve"> PAGEREF _Toc280696891 \h </w:instrText>
      </w:r>
      <w:r>
        <w:rPr>
          <w:noProof/>
        </w:rPr>
      </w:r>
      <w:r>
        <w:rPr>
          <w:noProof/>
        </w:rPr>
        <w:fldChar w:fldCharType="separate"/>
      </w:r>
      <w:r>
        <w:rPr>
          <w:noProof/>
        </w:rPr>
        <w:t>7</w:t>
      </w:r>
      <w:r>
        <w:rPr>
          <w:noProof/>
        </w:rPr>
        <w:fldChar w:fldCharType="end"/>
      </w:r>
    </w:p>
    <w:p w14:paraId="51440E9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A2CB7">
        <w:rPr>
          <w:noProof/>
        </w:rPr>
        <w:t>Beschriftete Google Glass (in Anlehnung an (Feng et al. 2014, S. 3070))</w:t>
      </w:r>
      <w:r>
        <w:rPr>
          <w:noProof/>
        </w:rPr>
        <w:tab/>
      </w:r>
      <w:r>
        <w:rPr>
          <w:noProof/>
        </w:rPr>
        <w:fldChar w:fldCharType="begin"/>
      </w:r>
      <w:r>
        <w:rPr>
          <w:noProof/>
        </w:rPr>
        <w:instrText xml:space="preserve"> PAGEREF _Toc280696892 \h </w:instrText>
      </w:r>
      <w:r>
        <w:rPr>
          <w:noProof/>
        </w:rPr>
      </w:r>
      <w:r>
        <w:rPr>
          <w:noProof/>
        </w:rPr>
        <w:fldChar w:fldCharType="separate"/>
      </w:r>
      <w:r>
        <w:rPr>
          <w:noProof/>
        </w:rPr>
        <w:t>10</w:t>
      </w:r>
      <w:r>
        <w:rPr>
          <w:noProof/>
        </w:rPr>
        <w:fldChar w:fldCharType="end"/>
      </w:r>
    </w:p>
    <w:p w14:paraId="3AF10D4D"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A2CB7">
        <w:rPr>
          <w:noProof/>
        </w:rPr>
        <w:t>Darstellung der Funktionsweise der kontextsensitiven Applikation</w:t>
      </w:r>
      <w:r>
        <w:rPr>
          <w:noProof/>
        </w:rPr>
        <w:tab/>
      </w:r>
      <w:r>
        <w:rPr>
          <w:noProof/>
        </w:rPr>
        <w:fldChar w:fldCharType="begin"/>
      </w:r>
      <w:r>
        <w:rPr>
          <w:noProof/>
        </w:rPr>
        <w:instrText xml:space="preserve"> PAGEREF _Toc280696893 \h </w:instrText>
      </w:r>
      <w:r>
        <w:rPr>
          <w:noProof/>
        </w:rPr>
      </w:r>
      <w:r>
        <w:rPr>
          <w:noProof/>
        </w:rPr>
        <w:fldChar w:fldCharType="separate"/>
      </w:r>
      <w:r>
        <w:rPr>
          <w:noProof/>
        </w:rPr>
        <w:t>13</w:t>
      </w:r>
      <w:r>
        <w:rPr>
          <w:noProof/>
        </w:rPr>
        <w:fldChar w:fldCharType="end"/>
      </w:r>
    </w:p>
    <w:p w14:paraId="4C98174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A2CB7">
        <w:rPr>
          <w:noProof/>
        </w:rPr>
        <w:t>SURF-Keypointerkennung auf einem Logo</w:t>
      </w:r>
      <w:r>
        <w:rPr>
          <w:noProof/>
        </w:rPr>
        <w:tab/>
      </w:r>
      <w:r>
        <w:rPr>
          <w:noProof/>
        </w:rPr>
        <w:fldChar w:fldCharType="begin"/>
      </w:r>
      <w:r>
        <w:rPr>
          <w:noProof/>
        </w:rPr>
        <w:instrText xml:space="preserve"> PAGEREF _Toc280696894 \h </w:instrText>
      </w:r>
      <w:r>
        <w:rPr>
          <w:noProof/>
        </w:rPr>
      </w:r>
      <w:r>
        <w:rPr>
          <w:noProof/>
        </w:rPr>
        <w:fldChar w:fldCharType="separate"/>
      </w:r>
      <w:r>
        <w:rPr>
          <w:noProof/>
        </w:rPr>
        <w:t>16</w:t>
      </w:r>
      <w:r>
        <w:rPr>
          <w:noProof/>
        </w:rPr>
        <w:fldChar w:fldCharType="end"/>
      </w:r>
    </w:p>
    <w:p w14:paraId="01C172C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SURF-Keypointerkennung auf einem Foto</w:t>
      </w:r>
      <w:r>
        <w:rPr>
          <w:noProof/>
        </w:rPr>
        <w:tab/>
      </w:r>
      <w:r>
        <w:rPr>
          <w:noProof/>
        </w:rPr>
        <w:fldChar w:fldCharType="begin"/>
      </w:r>
      <w:r>
        <w:rPr>
          <w:noProof/>
        </w:rPr>
        <w:instrText xml:space="preserve"> PAGEREF _Toc280696895 \h </w:instrText>
      </w:r>
      <w:r>
        <w:rPr>
          <w:noProof/>
        </w:rPr>
      </w:r>
      <w:r>
        <w:rPr>
          <w:noProof/>
        </w:rPr>
        <w:fldChar w:fldCharType="separate"/>
      </w:r>
      <w:r>
        <w:rPr>
          <w:noProof/>
        </w:rPr>
        <w:t>17</w:t>
      </w:r>
      <w:r>
        <w:rPr>
          <w:noProof/>
        </w:rPr>
        <w:fldChar w:fldCharType="end"/>
      </w:r>
    </w:p>
    <w:p w14:paraId="755E2046"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Fast Approximate Neighbor Matching der beiden Bilder</w:t>
      </w:r>
      <w:r>
        <w:rPr>
          <w:noProof/>
        </w:rPr>
        <w:tab/>
      </w:r>
      <w:r>
        <w:rPr>
          <w:noProof/>
        </w:rPr>
        <w:fldChar w:fldCharType="begin"/>
      </w:r>
      <w:r>
        <w:rPr>
          <w:noProof/>
        </w:rPr>
        <w:instrText xml:space="preserve"> PAGEREF _Toc280696896 \h </w:instrText>
      </w:r>
      <w:r>
        <w:rPr>
          <w:noProof/>
        </w:rPr>
      </w:r>
      <w:r>
        <w:rPr>
          <w:noProof/>
        </w:rPr>
        <w:fldChar w:fldCharType="separate"/>
      </w:r>
      <w:r>
        <w:rPr>
          <w:noProof/>
        </w:rPr>
        <w:t>18</w:t>
      </w:r>
      <w:r>
        <w:rPr>
          <w:noProof/>
        </w:rPr>
        <w:fldChar w:fldCharType="end"/>
      </w:r>
    </w:p>
    <w:p w14:paraId="37091CA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A2CB7">
        <w:rPr>
          <w:noProof/>
        </w:rPr>
        <w:t>UML-Darstellung des Glass Clients</w:t>
      </w:r>
      <w:r>
        <w:rPr>
          <w:noProof/>
        </w:rPr>
        <w:tab/>
      </w:r>
      <w:r>
        <w:rPr>
          <w:noProof/>
        </w:rPr>
        <w:fldChar w:fldCharType="begin"/>
      </w:r>
      <w:r>
        <w:rPr>
          <w:noProof/>
        </w:rPr>
        <w:instrText xml:space="preserve"> PAGEREF _Toc280696897 \h </w:instrText>
      </w:r>
      <w:r>
        <w:rPr>
          <w:noProof/>
        </w:rPr>
      </w:r>
      <w:r>
        <w:rPr>
          <w:noProof/>
        </w:rPr>
        <w:fldChar w:fldCharType="separate"/>
      </w:r>
      <w:r>
        <w:rPr>
          <w:noProof/>
        </w:rPr>
        <w:t>23</w:t>
      </w:r>
      <w:r>
        <w:rPr>
          <w:noProof/>
        </w:rPr>
        <w:fldChar w:fldCharType="end"/>
      </w:r>
    </w:p>
    <w:p w14:paraId="739D5A4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A2CB7">
        <w:rPr>
          <w:noProof/>
        </w:rPr>
        <w:t>UML-Darstellung des OCV Servers</w:t>
      </w:r>
      <w:r>
        <w:rPr>
          <w:noProof/>
        </w:rPr>
        <w:tab/>
      </w:r>
      <w:r>
        <w:rPr>
          <w:noProof/>
        </w:rPr>
        <w:fldChar w:fldCharType="begin"/>
      </w:r>
      <w:r>
        <w:rPr>
          <w:noProof/>
        </w:rPr>
        <w:instrText xml:space="preserve"> PAGEREF _Toc280696898 \h </w:instrText>
      </w:r>
      <w:r>
        <w:rPr>
          <w:noProof/>
        </w:rPr>
      </w:r>
      <w:r>
        <w:rPr>
          <w:noProof/>
        </w:rPr>
        <w:fldChar w:fldCharType="separate"/>
      </w:r>
      <w:r>
        <w:rPr>
          <w:noProof/>
        </w:rPr>
        <w:t>26</w:t>
      </w:r>
      <w:r>
        <w:rPr>
          <w:noProof/>
        </w:rPr>
        <w:fldChar w:fldCharType="end"/>
      </w:r>
    </w:p>
    <w:p w14:paraId="769D62A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EA2CB7">
        <w:rPr>
          <w:noProof/>
        </w:rPr>
        <w:t>Ein Bild mit hoher Fehleranfälligkeit</w:t>
      </w:r>
      <w:r>
        <w:rPr>
          <w:noProof/>
        </w:rPr>
        <w:tab/>
      </w:r>
      <w:r>
        <w:rPr>
          <w:noProof/>
        </w:rPr>
        <w:fldChar w:fldCharType="begin"/>
      </w:r>
      <w:r>
        <w:rPr>
          <w:noProof/>
        </w:rPr>
        <w:instrText xml:space="preserve"> PAGEREF _Toc280696899 \h </w:instrText>
      </w:r>
      <w:r>
        <w:rPr>
          <w:noProof/>
        </w:rPr>
      </w:r>
      <w:r>
        <w:rPr>
          <w:noProof/>
        </w:rPr>
        <w:fldChar w:fldCharType="separate"/>
      </w:r>
      <w:r>
        <w:rPr>
          <w:noProof/>
        </w:rPr>
        <w:t>31</w:t>
      </w:r>
      <w:r>
        <w:rPr>
          <w:noProof/>
        </w:rPr>
        <w:fldChar w:fldCharType="end"/>
      </w:r>
    </w:p>
    <w:p w14:paraId="0EDEB375"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EA2CB7">
        <w:rPr>
          <w:noProof/>
        </w:rPr>
        <w:t>Die Bilder der auf dem Server hinterlegten Objekte</w:t>
      </w:r>
      <w:r>
        <w:rPr>
          <w:noProof/>
        </w:rPr>
        <w:tab/>
      </w:r>
      <w:r>
        <w:rPr>
          <w:noProof/>
        </w:rPr>
        <w:fldChar w:fldCharType="begin"/>
      </w:r>
      <w:r>
        <w:rPr>
          <w:noProof/>
        </w:rPr>
        <w:instrText xml:space="preserve"> PAGEREF _Toc280696900 \h </w:instrText>
      </w:r>
      <w:r>
        <w:rPr>
          <w:noProof/>
        </w:rPr>
      </w:r>
      <w:r>
        <w:rPr>
          <w:noProof/>
        </w:rPr>
        <w:fldChar w:fldCharType="separate"/>
      </w:r>
      <w:r>
        <w:rPr>
          <w:noProof/>
        </w:rPr>
        <w:t>32</w:t>
      </w:r>
      <w:r>
        <w:rPr>
          <w:noProof/>
        </w:rPr>
        <w:fldChar w:fldCharType="end"/>
      </w:r>
    </w:p>
    <w:p w14:paraId="10973CB0"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EA2CB7">
        <w:rPr>
          <w:noProof/>
        </w:rPr>
        <w:t>Der Startbildschirm der Google Glass</w:t>
      </w:r>
      <w:r>
        <w:rPr>
          <w:noProof/>
        </w:rPr>
        <w:tab/>
      </w:r>
      <w:r>
        <w:rPr>
          <w:noProof/>
        </w:rPr>
        <w:fldChar w:fldCharType="begin"/>
      </w:r>
      <w:r>
        <w:rPr>
          <w:noProof/>
        </w:rPr>
        <w:instrText xml:space="preserve"> PAGEREF _Toc280696901 \h </w:instrText>
      </w:r>
      <w:r>
        <w:rPr>
          <w:noProof/>
        </w:rPr>
      </w:r>
      <w:r>
        <w:rPr>
          <w:noProof/>
        </w:rPr>
        <w:fldChar w:fldCharType="separate"/>
      </w:r>
      <w:r>
        <w:rPr>
          <w:noProof/>
        </w:rPr>
        <w:t>33</w:t>
      </w:r>
      <w:r>
        <w:rPr>
          <w:noProof/>
        </w:rPr>
        <w:fldChar w:fldCharType="end"/>
      </w:r>
    </w:p>
    <w:p w14:paraId="14FFF3B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EA2CB7">
        <w:rPr>
          <w:noProof/>
        </w:rPr>
        <w:t>Die beiden Startmöglichkeiten der Applikation</w:t>
      </w:r>
      <w:r>
        <w:rPr>
          <w:noProof/>
        </w:rPr>
        <w:tab/>
      </w:r>
      <w:r>
        <w:rPr>
          <w:noProof/>
        </w:rPr>
        <w:fldChar w:fldCharType="begin"/>
      </w:r>
      <w:r>
        <w:rPr>
          <w:noProof/>
        </w:rPr>
        <w:instrText xml:space="preserve"> PAGEREF _Toc280696902 \h </w:instrText>
      </w:r>
      <w:r>
        <w:rPr>
          <w:noProof/>
        </w:rPr>
      </w:r>
      <w:r>
        <w:rPr>
          <w:noProof/>
        </w:rPr>
        <w:fldChar w:fldCharType="separate"/>
      </w:r>
      <w:r>
        <w:rPr>
          <w:noProof/>
        </w:rPr>
        <w:t>34</w:t>
      </w:r>
      <w:r>
        <w:rPr>
          <w:noProof/>
        </w:rPr>
        <w:fldChar w:fldCharType="end"/>
      </w:r>
    </w:p>
    <w:p w14:paraId="3A35B422"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EA2CB7">
        <w:rPr>
          <w:noProof/>
        </w:rPr>
        <w:t>Der Standardbildschirm der Applikation</w:t>
      </w:r>
      <w:r>
        <w:rPr>
          <w:noProof/>
        </w:rPr>
        <w:tab/>
      </w:r>
      <w:r>
        <w:rPr>
          <w:noProof/>
        </w:rPr>
        <w:fldChar w:fldCharType="begin"/>
      </w:r>
      <w:r>
        <w:rPr>
          <w:noProof/>
        </w:rPr>
        <w:instrText xml:space="preserve"> PAGEREF _Toc280696903 \h </w:instrText>
      </w:r>
      <w:r>
        <w:rPr>
          <w:noProof/>
        </w:rPr>
      </w:r>
      <w:r>
        <w:rPr>
          <w:noProof/>
        </w:rPr>
        <w:fldChar w:fldCharType="separate"/>
      </w:r>
      <w:r>
        <w:rPr>
          <w:noProof/>
        </w:rPr>
        <w:t>34</w:t>
      </w:r>
      <w:r>
        <w:rPr>
          <w:noProof/>
        </w:rPr>
        <w:fldChar w:fldCharType="end"/>
      </w:r>
    </w:p>
    <w:p w14:paraId="394C517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EA2CB7">
        <w:rPr>
          <w:noProof/>
        </w:rPr>
        <w:t>Bestätigung des Fotografierbefehls</w:t>
      </w:r>
      <w:r>
        <w:rPr>
          <w:noProof/>
        </w:rPr>
        <w:tab/>
      </w:r>
      <w:r>
        <w:rPr>
          <w:noProof/>
        </w:rPr>
        <w:fldChar w:fldCharType="begin"/>
      </w:r>
      <w:r>
        <w:rPr>
          <w:noProof/>
        </w:rPr>
        <w:instrText xml:space="preserve"> PAGEREF _Toc280696904 \h </w:instrText>
      </w:r>
      <w:r>
        <w:rPr>
          <w:noProof/>
        </w:rPr>
      </w:r>
      <w:r>
        <w:rPr>
          <w:noProof/>
        </w:rPr>
        <w:fldChar w:fldCharType="separate"/>
      </w:r>
      <w:r>
        <w:rPr>
          <w:noProof/>
        </w:rPr>
        <w:t>35</w:t>
      </w:r>
      <w:r>
        <w:rPr>
          <w:noProof/>
        </w:rPr>
        <w:fldChar w:fldCharType="end"/>
      </w:r>
    </w:p>
    <w:p w14:paraId="3FDE4F9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EA2CB7">
        <w:rPr>
          <w:noProof/>
        </w:rPr>
        <w:t>Vorschaubild mit Akzeptanzanfrage</w:t>
      </w:r>
      <w:r>
        <w:rPr>
          <w:noProof/>
        </w:rPr>
        <w:tab/>
      </w:r>
      <w:r>
        <w:rPr>
          <w:noProof/>
        </w:rPr>
        <w:fldChar w:fldCharType="begin"/>
      </w:r>
      <w:r>
        <w:rPr>
          <w:noProof/>
        </w:rPr>
        <w:instrText xml:space="preserve"> PAGEREF _Toc280696905 \h </w:instrText>
      </w:r>
      <w:r>
        <w:rPr>
          <w:noProof/>
        </w:rPr>
      </w:r>
      <w:r>
        <w:rPr>
          <w:noProof/>
        </w:rPr>
        <w:fldChar w:fldCharType="separate"/>
      </w:r>
      <w:r>
        <w:rPr>
          <w:noProof/>
        </w:rPr>
        <w:t>35</w:t>
      </w:r>
      <w:r>
        <w:rPr>
          <w:noProof/>
        </w:rPr>
        <w:fldChar w:fldCharType="end"/>
      </w:r>
    </w:p>
    <w:p w14:paraId="4EA1573C"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EA2CB7">
        <w:rPr>
          <w:noProof/>
        </w:rPr>
        <w:t>Die beiden Ladebildschirme der Applikation</w:t>
      </w:r>
      <w:r>
        <w:rPr>
          <w:noProof/>
        </w:rPr>
        <w:tab/>
      </w:r>
      <w:r>
        <w:rPr>
          <w:noProof/>
        </w:rPr>
        <w:fldChar w:fldCharType="begin"/>
      </w:r>
      <w:r>
        <w:rPr>
          <w:noProof/>
        </w:rPr>
        <w:instrText xml:space="preserve"> PAGEREF _Toc280696906 \h </w:instrText>
      </w:r>
      <w:r>
        <w:rPr>
          <w:noProof/>
        </w:rPr>
      </w:r>
      <w:r>
        <w:rPr>
          <w:noProof/>
        </w:rPr>
        <w:fldChar w:fldCharType="separate"/>
      </w:r>
      <w:r>
        <w:rPr>
          <w:noProof/>
        </w:rPr>
        <w:t>36</w:t>
      </w:r>
      <w:r>
        <w:rPr>
          <w:noProof/>
        </w:rPr>
        <w:fldChar w:fldCharType="end"/>
      </w:r>
    </w:p>
    <w:p w14:paraId="1E9C75C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EA2CB7">
        <w:rPr>
          <w:noProof/>
        </w:rPr>
        <w:t>Das Ergebnis der Anfrage</w:t>
      </w:r>
      <w:r>
        <w:rPr>
          <w:noProof/>
        </w:rPr>
        <w:tab/>
      </w:r>
      <w:r>
        <w:rPr>
          <w:noProof/>
        </w:rPr>
        <w:fldChar w:fldCharType="begin"/>
      </w:r>
      <w:r>
        <w:rPr>
          <w:noProof/>
        </w:rPr>
        <w:instrText xml:space="preserve"> PAGEREF _Toc280696907 \h </w:instrText>
      </w:r>
      <w:r>
        <w:rPr>
          <w:noProof/>
        </w:rPr>
      </w:r>
      <w:r>
        <w:rPr>
          <w:noProof/>
        </w:rPr>
        <w:fldChar w:fldCharType="separate"/>
      </w:r>
      <w:r>
        <w:rPr>
          <w:noProof/>
        </w:rPr>
        <w:t>37</w:t>
      </w:r>
      <w:r>
        <w:rPr>
          <w:noProof/>
        </w:rPr>
        <w:fldChar w:fldCharType="end"/>
      </w:r>
    </w:p>
    <w:p w14:paraId="735F637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EA2CB7">
        <w:rPr>
          <w:noProof/>
        </w:rPr>
        <w:t>Das negative Ergebnis einer anderen Anfrage</w:t>
      </w:r>
      <w:r>
        <w:rPr>
          <w:noProof/>
        </w:rPr>
        <w:tab/>
      </w:r>
      <w:r>
        <w:rPr>
          <w:noProof/>
        </w:rPr>
        <w:fldChar w:fldCharType="begin"/>
      </w:r>
      <w:r>
        <w:rPr>
          <w:noProof/>
        </w:rPr>
        <w:instrText xml:space="preserve"> PAGEREF _Toc280696908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2"/>
    </w:p>
    <w:p w14:paraId="53A8F960" w14:textId="77777777" w:rsidR="00C63EB3" w:rsidRPr="003C7E2E" w:rsidRDefault="00C63EB3" w:rsidP="00C63EB3">
      <w:pPr>
        <w:pStyle w:val="berschrift1"/>
        <w:numPr>
          <w:ilvl w:val="0"/>
          <w:numId w:val="0"/>
        </w:numPr>
      </w:pPr>
      <w:bookmarkStart w:id="3" w:name="_Toc280696854"/>
      <w:r w:rsidRPr="003C7E2E">
        <w:lastRenderedPageBreak/>
        <w:t>Tabellenverzeichnis</w:t>
      </w:r>
      <w:bookmarkEnd w:id="3"/>
    </w:p>
    <w:p w14:paraId="1473B025"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Pr>
          <w:noProof/>
        </w:rPr>
        <w:t>Tabelle 2.1</w:t>
      </w:r>
      <w:r>
        <w:rPr>
          <w:rFonts w:asciiTheme="minorHAnsi" w:eastAsiaTheme="minorEastAsia" w:hAnsiTheme="minorHAnsi" w:cstheme="minorBidi"/>
          <w:noProof/>
          <w:szCs w:val="24"/>
          <w:lang w:eastAsia="ja-JP"/>
        </w:rPr>
        <w:tab/>
      </w:r>
      <w:r w:rsidRPr="00F75112">
        <w:rPr>
          <w:noProof/>
        </w:rPr>
        <w:t>Häufig genutzte physische Sensoren  (in Anlehnung an (Baldauf et al. 2007, S. 266) )</w:t>
      </w:r>
      <w:r>
        <w:rPr>
          <w:noProof/>
        </w:rPr>
        <w:tab/>
      </w:r>
      <w:r>
        <w:rPr>
          <w:noProof/>
        </w:rPr>
        <w:fldChar w:fldCharType="begin"/>
      </w:r>
      <w:r>
        <w:rPr>
          <w:noProof/>
        </w:rPr>
        <w:instrText xml:space="preserve"> PAGEREF _Toc280696909 \h </w:instrText>
      </w:r>
      <w:r>
        <w:rPr>
          <w:noProof/>
        </w:rPr>
      </w:r>
      <w:r>
        <w:rPr>
          <w:noProof/>
        </w:rPr>
        <w:fldChar w:fldCharType="separate"/>
      </w:r>
      <w:r>
        <w:rPr>
          <w:noProof/>
        </w:rPr>
        <w:t>5</w:t>
      </w:r>
      <w:r>
        <w:rPr>
          <w:noProof/>
        </w:rPr>
        <w:fldChar w:fldCharType="end"/>
      </w:r>
    </w:p>
    <w:p w14:paraId="35392DDE"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F75112">
        <w:rPr>
          <w:noProof/>
        </w:rPr>
        <w:t>Übersicht der genutzten Komponenten</w:t>
      </w:r>
      <w:r>
        <w:rPr>
          <w:noProof/>
        </w:rPr>
        <w:tab/>
      </w:r>
      <w:r>
        <w:rPr>
          <w:noProof/>
        </w:rPr>
        <w:fldChar w:fldCharType="begin"/>
      </w:r>
      <w:r>
        <w:rPr>
          <w:noProof/>
        </w:rPr>
        <w:instrText xml:space="preserve"> PAGEREF _Toc280696910 \h </w:instrText>
      </w:r>
      <w:r>
        <w:rPr>
          <w:noProof/>
        </w:rPr>
      </w:r>
      <w:r>
        <w:rPr>
          <w:noProof/>
        </w:rPr>
        <w:fldChar w:fldCharType="separate"/>
      </w:r>
      <w:r>
        <w:rPr>
          <w:noProof/>
        </w:rPr>
        <w:t>22</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lastRenderedPageBreak/>
        <w:fldChar w:fldCharType="end"/>
      </w:r>
      <w:r w:rsidRPr="00E62657">
        <w:t xml:space="preserve"> </w:t>
      </w:r>
      <w:bookmarkStart w:id="4" w:name="_Toc280696855"/>
      <w:r>
        <w:t>Code</w:t>
      </w:r>
      <w:r w:rsidRPr="003C7E2E">
        <w:t>verzeichnis</w:t>
      </w:r>
      <w:bookmarkEnd w:id="4"/>
    </w:p>
    <w:p w14:paraId="67D917EA"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Pr>
          <w:noProof/>
        </w:rPr>
        <w:t>Code 5.1</w:t>
      </w:r>
      <w:r>
        <w:rPr>
          <w:rFonts w:asciiTheme="minorHAnsi" w:eastAsiaTheme="minorEastAsia" w:hAnsiTheme="minorHAnsi" w:cstheme="minorBidi"/>
          <w:noProof/>
          <w:szCs w:val="24"/>
          <w:lang w:eastAsia="ja-JP"/>
        </w:rPr>
        <w:tab/>
      </w:r>
      <w:r w:rsidRPr="00FA7A05">
        <w:rPr>
          <w:noProof/>
        </w:rPr>
        <w:t>Asynchroner Uploadprozess</w:t>
      </w:r>
      <w:r>
        <w:rPr>
          <w:noProof/>
        </w:rPr>
        <w:tab/>
      </w:r>
      <w:r>
        <w:rPr>
          <w:noProof/>
        </w:rPr>
        <w:fldChar w:fldCharType="begin"/>
      </w:r>
      <w:r>
        <w:rPr>
          <w:noProof/>
        </w:rPr>
        <w:instrText xml:space="preserve"> PAGEREF _Toc280696911 \h </w:instrText>
      </w:r>
      <w:r>
        <w:rPr>
          <w:noProof/>
        </w:rPr>
      </w:r>
      <w:r>
        <w:rPr>
          <w:noProof/>
        </w:rPr>
        <w:fldChar w:fldCharType="separate"/>
      </w:r>
      <w:r>
        <w:rPr>
          <w:noProof/>
        </w:rPr>
        <w:t>24</w:t>
      </w:r>
      <w:r>
        <w:rPr>
          <w:noProof/>
        </w:rPr>
        <w:fldChar w:fldCharType="end"/>
      </w:r>
    </w:p>
    <w:p w14:paraId="0E775B6E"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FA7A05">
        <w:rPr>
          <w:noProof/>
        </w:rPr>
        <w:t>Erstellung der Anfrage und Auswertung der Antwort</w:t>
      </w:r>
      <w:r>
        <w:rPr>
          <w:noProof/>
        </w:rPr>
        <w:tab/>
      </w:r>
      <w:r>
        <w:rPr>
          <w:noProof/>
        </w:rPr>
        <w:fldChar w:fldCharType="begin"/>
      </w:r>
      <w:r>
        <w:rPr>
          <w:noProof/>
        </w:rPr>
        <w:instrText xml:space="preserve"> PAGEREF _Toc280696912 \h </w:instrText>
      </w:r>
      <w:r>
        <w:rPr>
          <w:noProof/>
        </w:rPr>
      </w:r>
      <w:r>
        <w:rPr>
          <w:noProof/>
        </w:rPr>
        <w:fldChar w:fldCharType="separate"/>
      </w:r>
      <w:r>
        <w:rPr>
          <w:noProof/>
        </w:rPr>
        <w:t>25</w:t>
      </w:r>
      <w:r>
        <w:rPr>
          <w:noProof/>
        </w:rPr>
        <w:fldChar w:fldCharType="end"/>
      </w:r>
    </w:p>
    <w:p w14:paraId="13FB4243"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FA7A05">
        <w:rPr>
          <w:noProof/>
        </w:rPr>
        <w:t>Aktualisierung der Benutzeroberfläche</w:t>
      </w:r>
      <w:r>
        <w:rPr>
          <w:noProof/>
        </w:rPr>
        <w:tab/>
      </w:r>
      <w:r>
        <w:rPr>
          <w:noProof/>
        </w:rPr>
        <w:fldChar w:fldCharType="begin"/>
      </w:r>
      <w:r>
        <w:rPr>
          <w:noProof/>
        </w:rPr>
        <w:instrText xml:space="preserve"> PAGEREF _Toc280696913 \h </w:instrText>
      </w:r>
      <w:r>
        <w:rPr>
          <w:noProof/>
        </w:rPr>
      </w:r>
      <w:r>
        <w:rPr>
          <w:noProof/>
        </w:rPr>
        <w:fldChar w:fldCharType="separate"/>
      </w:r>
      <w:r>
        <w:rPr>
          <w:noProof/>
        </w:rPr>
        <w:t>25</w:t>
      </w:r>
      <w:r>
        <w:rPr>
          <w:noProof/>
        </w:rPr>
        <w:fldChar w:fldCharType="end"/>
      </w:r>
    </w:p>
    <w:p w14:paraId="2929B9C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FA7A05">
        <w:rPr>
          <w:noProof/>
        </w:rPr>
        <w:t>Extrahierung des ersten Absatzes eines Wikipedia-Artikels</w:t>
      </w:r>
      <w:r>
        <w:rPr>
          <w:noProof/>
        </w:rPr>
        <w:tab/>
      </w:r>
      <w:r>
        <w:rPr>
          <w:noProof/>
        </w:rPr>
        <w:fldChar w:fldCharType="begin"/>
      </w:r>
      <w:r>
        <w:rPr>
          <w:noProof/>
        </w:rPr>
        <w:instrText xml:space="preserve"> PAGEREF _Toc280696914 \h </w:instrText>
      </w:r>
      <w:r>
        <w:rPr>
          <w:noProof/>
        </w:rPr>
      </w:r>
      <w:r>
        <w:rPr>
          <w:noProof/>
        </w:rPr>
        <w:fldChar w:fldCharType="separate"/>
      </w:r>
      <w:r>
        <w:rPr>
          <w:noProof/>
        </w:rPr>
        <w:t>27</w:t>
      </w:r>
      <w:r>
        <w:rPr>
          <w:noProof/>
        </w:rPr>
        <w:fldChar w:fldCharType="end"/>
      </w:r>
    </w:p>
    <w:p w14:paraId="40C85B3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FA7A05">
        <w:rPr>
          <w:noProof/>
        </w:rPr>
        <w:t>Keypointerkennung und Deskriptorextraktion</w:t>
      </w:r>
      <w:r>
        <w:rPr>
          <w:noProof/>
        </w:rPr>
        <w:tab/>
      </w:r>
      <w:r>
        <w:rPr>
          <w:noProof/>
        </w:rPr>
        <w:fldChar w:fldCharType="begin"/>
      </w:r>
      <w:r>
        <w:rPr>
          <w:noProof/>
        </w:rPr>
        <w:instrText xml:space="preserve"> PAGEREF _Toc280696915 \h </w:instrText>
      </w:r>
      <w:r>
        <w:rPr>
          <w:noProof/>
        </w:rPr>
      </w:r>
      <w:r>
        <w:rPr>
          <w:noProof/>
        </w:rPr>
        <w:fldChar w:fldCharType="separate"/>
      </w:r>
      <w:r>
        <w:rPr>
          <w:noProof/>
        </w:rPr>
        <w:t>27</w:t>
      </w:r>
      <w:r>
        <w:rPr>
          <w:noProof/>
        </w:rPr>
        <w:fldChar w:fldCharType="end"/>
      </w:r>
    </w:p>
    <w:p w14:paraId="6160EE21"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FA7A05">
        <w:rPr>
          <w:noProof/>
        </w:rPr>
        <w:t>Serialisierung einer Deskriptormatrix</w:t>
      </w:r>
      <w:r>
        <w:rPr>
          <w:noProof/>
        </w:rPr>
        <w:tab/>
      </w:r>
      <w:r>
        <w:rPr>
          <w:noProof/>
        </w:rPr>
        <w:fldChar w:fldCharType="begin"/>
      </w:r>
      <w:r>
        <w:rPr>
          <w:noProof/>
        </w:rPr>
        <w:instrText xml:space="preserve"> PAGEREF _Toc280696916 \h </w:instrText>
      </w:r>
      <w:r>
        <w:rPr>
          <w:noProof/>
        </w:rPr>
      </w:r>
      <w:r>
        <w:rPr>
          <w:noProof/>
        </w:rPr>
        <w:fldChar w:fldCharType="separate"/>
      </w:r>
      <w:r>
        <w:rPr>
          <w:noProof/>
        </w:rPr>
        <w:t>28</w:t>
      </w:r>
      <w:r>
        <w:rPr>
          <w:noProof/>
        </w:rPr>
        <w:fldChar w:fldCharType="end"/>
      </w:r>
    </w:p>
    <w:p w14:paraId="5E9C3FF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FA7A05">
        <w:rPr>
          <w:noProof/>
        </w:rPr>
        <w:t>Beispiel eines abgespeicherten Objekts</w:t>
      </w:r>
      <w:r>
        <w:rPr>
          <w:noProof/>
        </w:rPr>
        <w:tab/>
      </w:r>
      <w:r>
        <w:rPr>
          <w:noProof/>
        </w:rPr>
        <w:fldChar w:fldCharType="begin"/>
      </w:r>
      <w:r>
        <w:rPr>
          <w:noProof/>
        </w:rPr>
        <w:instrText xml:space="preserve"> PAGEREF _Toc280696917 \h </w:instrText>
      </w:r>
      <w:r>
        <w:rPr>
          <w:noProof/>
        </w:rPr>
      </w:r>
      <w:r>
        <w:rPr>
          <w:noProof/>
        </w:rPr>
        <w:fldChar w:fldCharType="separate"/>
      </w:r>
      <w:r>
        <w:rPr>
          <w:noProof/>
        </w:rPr>
        <w:t>28</w:t>
      </w:r>
      <w:r>
        <w:rPr>
          <w:noProof/>
        </w:rPr>
        <w:fldChar w:fldCharType="end"/>
      </w:r>
    </w:p>
    <w:p w14:paraId="2B4E56E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FA7A05">
        <w:rPr>
          <w:noProof/>
        </w:rPr>
        <w:t>Matching der Deskriptoren und Filtern der Matches</w:t>
      </w:r>
      <w:r>
        <w:rPr>
          <w:noProof/>
        </w:rPr>
        <w:tab/>
      </w:r>
      <w:r>
        <w:rPr>
          <w:noProof/>
        </w:rPr>
        <w:fldChar w:fldCharType="begin"/>
      </w:r>
      <w:r>
        <w:rPr>
          <w:noProof/>
        </w:rPr>
        <w:instrText xml:space="preserve"> PAGEREF _Toc280696918 \h </w:instrText>
      </w:r>
      <w:r>
        <w:rPr>
          <w:noProof/>
        </w:rPr>
      </w:r>
      <w:r>
        <w:rPr>
          <w:noProof/>
        </w:rPr>
        <w:fldChar w:fldCharType="separate"/>
      </w:r>
      <w:r>
        <w:rPr>
          <w:noProof/>
        </w:rPr>
        <w:t>29</w:t>
      </w:r>
      <w:r>
        <w:rPr>
          <w:noProof/>
        </w:rPr>
        <w:fldChar w:fldCharType="end"/>
      </w:r>
    </w:p>
    <w:p w14:paraId="7769690F"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FA7A05">
        <w:rPr>
          <w:noProof/>
        </w:rPr>
        <w:t>Beispiel einer Antwort des OCV Servers</w:t>
      </w:r>
      <w:r>
        <w:rPr>
          <w:noProof/>
        </w:rPr>
        <w:tab/>
      </w:r>
      <w:r>
        <w:rPr>
          <w:noProof/>
        </w:rPr>
        <w:fldChar w:fldCharType="begin"/>
      </w:r>
      <w:r>
        <w:rPr>
          <w:noProof/>
        </w:rPr>
        <w:instrText xml:space="preserve"> PAGEREF _Toc280696919 \h </w:instrText>
      </w:r>
      <w:r>
        <w:rPr>
          <w:noProof/>
        </w:rPr>
      </w:r>
      <w:r>
        <w:rPr>
          <w:noProof/>
        </w:rPr>
        <w:fldChar w:fldCharType="separate"/>
      </w:r>
      <w:r>
        <w:rPr>
          <w:noProof/>
        </w:rPr>
        <w:t>30</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5" w:name="_Toc280696856"/>
      <w:r w:rsidRPr="003C7E2E">
        <w:lastRenderedPageBreak/>
        <w:t>Abkürzungsverzeichnis</w:t>
      </w:r>
      <w:bookmarkEnd w:id="5"/>
    </w:p>
    <w:p w14:paraId="00612AE5" w14:textId="77777777" w:rsidR="00FE1AB3" w:rsidRDefault="00FE1AB3" w:rsidP="00C63EB3">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2AB74326" w14:textId="77777777" w:rsidR="00FE1AB3" w:rsidRDefault="00FE1AB3" w:rsidP="00C63EB3">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397C5DF" w14:textId="77777777" w:rsidR="00FE1AB3" w:rsidRDefault="00FE1AB3" w:rsidP="00C63EB3">
      <w:pPr>
        <w:pStyle w:val="BasicText"/>
      </w:pPr>
      <w:proofErr w:type="spellStart"/>
      <w:r>
        <w:t>BoF</w:t>
      </w:r>
      <w:proofErr w:type="spellEnd"/>
      <w:r>
        <w:tab/>
      </w:r>
      <w:r>
        <w:tab/>
      </w:r>
      <w:proofErr w:type="spellStart"/>
      <w:r>
        <w:t>Bag</w:t>
      </w:r>
      <w:proofErr w:type="spellEnd"/>
      <w:r>
        <w:t xml:space="preserve"> </w:t>
      </w:r>
      <w:proofErr w:type="spellStart"/>
      <w:r>
        <w:t>of</w:t>
      </w:r>
      <w:proofErr w:type="spellEnd"/>
      <w:r>
        <w:t xml:space="preserve"> Features</w:t>
      </w:r>
    </w:p>
    <w:p w14:paraId="008EE5AA" w14:textId="77777777" w:rsidR="00FE1AB3" w:rsidRDefault="00FE1AB3" w:rsidP="00C63EB3">
      <w:pPr>
        <w:pStyle w:val="BasicText"/>
      </w:pPr>
      <w:proofErr w:type="spellStart"/>
      <w:r>
        <w:t>BoW</w:t>
      </w:r>
      <w:proofErr w:type="spellEnd"/>
      <w:r>
        <w:tab/>
      </w:r>
      <w:r>
        <w:tab/>
      </w:r>
      <w:proofErr w:type="spellStart"/>
      <w:r>
        <w:t>Bag</w:t>
      </w:r>
      <w:proofErr w:type="spellEnd"/>
      <w:r>
        <w:t xml:space="preserve"> </w:t>
      </w:r>
      <w:proofErr w:type="spellStart"/>
      <w:r>
        <w:t>of</w:t>
      </w:r>
      <w:proofErr w:type="spellEnd"/>
      <w:r>
        <w:t xml:space="preserve"> Words</w:t>
      </w:r>
    </w:p>
    <w:p w14:paraId="050D6295" w14:textId="77777777" w:rsidR="00FE1AB3" w:rsidRDefault="00FE1AB3" w:rsidP="00C63EB3">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6D8BADF7" w14:textId="77777777" w:rsidR="00FE1AB3" w:rsidRDefault="00FE1AB3" w:rsidP="00C63EB3">
      <w:pPr>
        <w:pStyle w:val="BasicText"/>
      </w:pPr>
      <w:r>
        <w:t>bspw.</w:t>
      </w:r>
      <w:r>
        <w:tab/>
      </w:r>
      <w:r>
        <w:tab/>
        <w:t>Beispielsweise</w:t>
      </w:r>
    </w:p>
    <w:p w14:paraId="229DDF24" w14:textId="77777777" w:rsidR="00FE1AB3" w:rsidRDefault="00FE1AB3" w:rsidP="00C63EB3">
      <w:pPr>
        <w:pStyle w:val="BasicText"/>
      </w:pPr>
      <w:r>
        <w:t>bzw.</w:t>
      </w:r>
      <w:r>
        <w:tab/>
      </w:r>
      <w:r>
        <w:tab/>
        <w:t>beziehungsweise</w:t>
      </w:r>
    </w:p>
    <w:p w14:paraId="1D862CCA" w14:textId="77777777" w:rsidR="00FE1AB3" w:rsidRDefault="00FE1AB3" w:rsidP="00C63EB3">
      <w:pPr>
        <w:pStyle w:val="BasicText"/>
      </w:pPr>
      <w:r>
        <w:t xml:space="preserve">engl. </w:t>
      </w:r>
      <w:r>
        <w:tab/>
      </w:r>
      <w:r>
        <w:tab/>
        <w:t>Englisch</w:t>
      </w:r>
    </w:p>
    <w:p w14:paraId="3F710A83" w14:textId="77777777" w:rsidR="00FE1AB3" w:rsidRDefault="00FE1AB3" w:rsidP="00C63EB3">
      <w:pPr>
        <w:pStyle w:val="BasicText"/>
      </w:pPr>
      <w:r>
        <w:t>FREAK</w:t>
      </w:r>
      <w:r>
        <w:tab/>
        <w:t xml:space="preserve">Fast Retina </w:t>
      </w:r>
      <w:proofErr w:type="spellStart"/>
      <w:r>
        <w:t>Keypoint</w:t>
      </w:r>
      <w:proofErr w:type="spellEnd"/>
    </w:p>
    <w:p w14:paraId="6EAD2837" w14:textId="77777777" w:rsidR="00FE1AB3" w:rsidRDefault="00FE1AB3" w:rsidP="00C63EB3">
      <w:pPr>
        <w:pStyle w:val="BasicText"/>
      </w:pPr>
      <w:r>
        <w:t xml:space="preserve">GB </w:t>
      </w:r>
      <w:r>
        <w:tab/>
      </w:r>
      <w:r>
        <w:tab/>
        <w:t>Gigabyte</w:t>
      </w:r>
    </w:p>
    <w:p w14:paraId="03ECC404" w14:textId="77777777" w:rsidR="00FE1AB3" w:rsidRDefault="00FE1AB3" w:rsidP="00C63EB3">
      <w:pPr>
        <w:pStyle w:val="BasicText"/>
      </w:pPr>
      <w:r>
        <w:t>GDK</w:t>
      </w:r>
      <w:r>
        <w:tab/>
      </w:r>
      <w:r>
        <w:tab/>
        <w:t>Glass Development Kit</w:t>
      </w:r>
    </w:p>
    <w:p w14:paraId="2D286EA6" w14:textId="77777777" w:rsidR="00FE1AB3" w:rsidRDefault="00FE1AB3" w:rsidP="00C63EB3">
      <w:pPr>
        <w:pStyle w:val="BasicText"/>
      </w:pPr>
      <w:r>
        <w:t>GPS</w:t>
      </w:r>
      <w:r>
        <w:tab/>
      </w:r>
      <w:r>
        <w:tab/>
        <w:t xml:space="preserve">Global </w:t>
      </w:r>
      <w:proofErr w:type="spellStart"/>
      <w:r>
        <w:t>Positioning</w:t>
      </w:r>
      <w:proofErr w:type="spellEnd"/>
      <w:r>
        <w:t xml:space="preserve"> System</w:t>
      </w:r>
    </w:p>
    <w:p w14:paraId="03299BB1" w14:textId="77777777" w:rsidR="00FE1AB3" w:rsidRDefault="00FE1AB3" w:rsidP="00C63EB3">
      <w:pPr>
        <w:pStyle w:val="BasicText"/>
      </w:pPr>
      <w:r>
        <w:t>GSM</w:t>
      </w:r>
      <w:r>
        <w:tab/>
      </w:r>
      <w:r>
        <w:tab/>
        <w:t xml:space="preserve">Global System </w:t>
      </w:r>
      <w:proofErr w:type="spellStart"/>
      <w:r>
        <w:t>for</w:t>
      </w:r>
      <w:proofErr w:type="spellEnd"/>
      <w:r>
        <w:t xml:space="preserve"> Mobile Communications</w:t>
      </w:r>
    </w:p>
    <w:p w14:paraId="6E46906B" w14:textId="77777777" w:rsidR="00FE1AB3" w:rsidRDefault="00FE1AB3" w:rsidP="00C63EB3">
      <w:pPr>
        <w:pStyle w:val="BasicText"/>
      </w:pPr>
      <w:r>
        <w:t>HUD</w:t>
      </w:r>
      <w:r>
        <w:tab/>
      </w:r>
      <w:r>
        <w:tab/>
        <w:t>Head-</w:t>
      </w:r>
      <w:proofErr w:type="spellStart"/>
      <w:r>
        <w:t>up</w:t>
      </w:r>
      <w:proofErr w:type="spellEnd"/>
      <w:r>
        <w:t xml:space="preserve"> Display</w:t>
      </w:r>
    </w:p>
    <w:p w14:paraId="241F3EC7" w14:textId="77777777" w:rsidR="00FE1AB3" w:rsidRDefault="00FE1AB3" w:rsidP="00C63EB3">
      <w:pPr>
        <w:pStyle w:val="BasicText"/>
      </w:pPr>
      <w:r>
        <w:t>JSON</w:t>
      </w:r>
      <w:r>
        <w:tab/>
      </w:r>
      <w:r>
        <w:tab/>
        <w:t xml:space="preserve">JavaScript </w:t>
      </w:r>
      <w:proofErr w:type="spellStart"/>
      <w:r>
        <w:t>Object</w:t>
      </w:r>
      <w:proofErr w:type="spellEnd"/>
      <w:r>
        <w:t xml:space="preserve"> Notation</w:t>
      </w:r>
    </w:p>
    <w:p w14:paraId="5DB8240B" w14:textId="77777777" w:rsidR="00FE1AB3" w:rsidRDefault="00FE1AB3" w:rsidP="00C63EB3">
      <w:pPr>
        <w:pStyle w:val="BasicText"/>
      </w:pPr>
      <w:proofErr w:type="spellStart"/>
      <w:r>
        <w:t>Mhz</w:t>
      </w:r>
      <w:proofErr w:type="spellEnd"/>
      <w:r>
        <w:tab/>
      </w:r>
      <w:r>
        <w:tab/>
      </w:r>
      <w:proofErr w:type="spellStart"/>
      <w:r>
        <w:t>Mega</w:t>
      </w:r>
      <w:proofErr w:type="spellEnd"/>
      <w:r>
        <w:t xml:space="preserve"> Hertz</w:t>
      </w:r>
    </w:p>
    <w:p w14:paraId="7C4BAC55" w14:textId="77777777" w:rsidR="00FE1AB3" w:rsidRDefault="00FE1AB3" w:rsidP="00C63EB3">
      <w:pPr>
        <w:pStyle w:val="BasicText"/>
      </w:pPr>
      <w:r>
        <w:t>OCR</w:t>
      </w:r>
      <w:r>
        <w:tab/>
      </w:r>
      <w:r>
        <w:tab/>
        <w:t xml:space="preserve">Optical </w:t>
      </w:r>
      <w:proofErr w:type="spellStart"/>
      <w:r>
        <w:t>Character</w:t>
      </w:r>
      <w:proofErr w:type="spellEnd"/>
      <w:r>
        <w:t xml:space="preserve"> Recognition</w:t>
      </w:r>
    </w:p>
    <w:p w14:paraId="7E1F401F" w14:textId="77777777" w:rsidR="00FE1AB3" w:rsidRDefault="00FE1AB3" w:rsidP="00C63EB3">
      <w:pPr>
        <w:pStyle w:val="BasicText"/>
      </w:pPr>
      <w:r>
        <w:t>OCV-Server</w:t>
      </w:r>
      <w:r>
        <w:tab/>
        <w:t>OpenCV-Server</w:t>
      </w:r>
    </w:p>
    <w:p w14:paraId="0FEBE039" w14:textId="77777777" w:rsidR="00FE1AB3" w:rsidRDefault="00FE1AB3" w:rsidP="00C63EB3">
      <w:pPr>
        <w:pStyle w:val="BasicText"/>
      </w:pPr>
      <w:r>
        <w:t>OpenCV</w:t>
      </w:r>
      <w:r>
        <w:tab/>
        <w:t>Open Computer Vision</w:t>
      </w:r>
    </w:p>
    <w:p w14:paraId="6705A107" w14:textId="77777777" w:rsidR="00FE1AB3" w:rsidRDefault="00FE1AB3" w:rsidP="00C63EB3">
      <w:pPr>
        <w:pStyle w:val="BasicText"/>
      </w:pPr>
      <w:r>
        <w:t>PDA</w:t>
      </w:r>
      <w:r>
        <w:tab/>
      </w:r>
      <w:r>
        <w:tab/>
        <w:t xml:space="preserve">Personal Digital </w:t>
      </w:r>
      <w:proofErr w:type="spellStart"/>
      <w:r>
        <w:t>Assistant</w:t>
      </w:r>
      <w:proofErr w:type="spellEnd"/>
    </w:p>
    <w:p w14:paraId="5DFF7DD5" w14:textId="77777777" w:rsidR="00FE1AB3" w:rsidRDefault="00FE1AB3" w:rsidP="00C63EB3">
      <w:pPr>
        <w:pStyle w:val="BasicText"/>
      </w:pPr>
      <w:r>
        <w:t xml:space="preserve">QR </w:t>
      </w:r>
      <w:r>
        <w:tab/>
      </w:r>
      <w:r>
        <w:tab/>
        <w:t>Quick Response</w:t>
      </w:r>
    </w:p>
    <w:p w14:paraId="2D8B2A9F" w14:textId="77777777" w:rsidR="00FE1AB3" w:rsidRDefault="00FE1AB3" w:rsidP="00C63EB3">
      <w:pPr>
        <w:pStyle w:val="BasicText"/>
      </w:pPr>
      <w:r>
        <w:t xml:space="preserve">REST </w:t>
      </w:r>
      <w:r>
        <w:tab/>
      </w:r>
      <w:r>
        <w:tab/>
      </w:r>
      <w:proofErr w:type="spellStart"/>
      <w:r w:rsidRPr="00F82036">
        <w:t>Representational</w:t>
      </w:r>
      <w:proofErr w:type="spellEnd"/>
      <w:r>
        <w:t xml:space="preserve"> State Transfer</w:t>
      </w:r>
    </w:p>
    <w:p w14:paraId="4EEEF239" w14:textId="77777777" w:rsidR="00FE1AB3" w:rsidRDefault="00FE1AB3" w:rsidP="00C63EB3">
      <w:pPr>
        <w:pStyle w:val="BasicText"/>
      </w:pPr>
      <w:r>
        <w:t>SDK</w:t>
      </w:r>
      <w:r>
        <w:tab/>
      </w:r>
      <w:r>
        <w:tab/>
        <w:t>Software Development Kit</w:t>
      </w:r>
    </w:p>
    <w:p w14:paraId="3FCF5417" w14:textId="77777777" w:rsidR="00FE1AB3" w:rsidRDefault="00FE1AB3" w:rsidP="00C63EB3">
      <w:pPr>
        <w:pStyle w:val="BasicText"/>
      </w:pPr>
      <w:r>
        <w:t>SIFT</w:t>
      </w:r>
      <w:r>
        <w:tab/>
      </w:r>
      <w:r>
        <w:tab/>
      </w:r>
      <w:proofErr w:type="spellStart"/>
      <w:r>
        <w:t>Scale</w:t>
      </w:r>
      <w:proofErr w:type="spellEnd"/>
      <w:r>
        <w:t xml:space="preserve"> Invariant Feature Transform</w:t>
      </w:r>
    </w:p>
    <w:p w14:paraId="0FD9D8F7" w14:textId="77777777" w:rsidR="00FE1AB3" w:rsidRDefault="00FE1AB3" w:rsidP="00C63EB3">
      <w:pPr>
        <w:pStyle w:val="BasicText"/>
      </w:pPr>
      <w:r>
        <w:t>SURF</w:t>
      </w:r>
      <w:r>
        <w:tab/>
      </w:r>
      <w:r>
        <w:tab/>
      </w:r>
      <w:proofErr w:type="spellStart"/>
      <w:r>
        <w:t>Speeded-Up</w:t>
      </w:r>
      <w:proofErr w:type="spellEnd"/>
      <w:r>
        <w:t xml:space="preserve"> Robust Features</w:t>
      </w:r>
    </w:p>
    <w:p w14:paraId="336530B5" w14:textId="77777777" w:rsidR="00FE1AB3" w:rsidRDefault="00FE1AB3" w:rsidP="00C63EB3">
      <w:pPr>
        <w:pStyle w:val="BasicText"/>
      </w:pPr>
      <w:proofErr w:type="spellStart"/>
      <w:r>
        <w:t>Tablet</w:t>
      </w:r>
      <w:proofErr w:type="spellEnd"/>
      <w:r>
        <w:tab/>
      </w:r>
      <w:r>
        <w:tab/>
      </w:r>
      <w:proofErr w:type="spellStart"/>
      <w:r>
        <w:t>Tablet</w:t>
      </w:r>
      <w:proofErr w:type="spellEnd"/>
      <w:r>
        <w:t xml:space="preserve"> Personal Computer</w:t>
      </w:r>
    </w:p>
    <w:p w14:paraId="4C0A5357" w14:textId="77777777" w:rsidR="00FE1AB3" w:rsidRDefault="00FE1AB3" w:rsidP="00C63EB3">
      <w:pPr>
        <w:pStyle w:val="BasicText"/>
      </w:pPr>
      <w:r>
        <w:t>UMPC</w:t>
      </w:r>
      <w:r>
        <w:tab/>
      </w:r>
      <w:r>
        <w:tab/>
        <w:t>Ultra Mobile PC</w:t>
      </w:r>
    </w:p>
    <w:p w14:paraId="432C044D" w14:textId="77777777" w:rsidR="00FE1AB3" w:rsidRDefault="00FE1AB3" w:rsidP="00C63EB3">
      <w:pPr>
        <w:pStyle w:val="BasicText"/>
      </w:pPr>
      <w:proofErr w:type="spellStart"/>
      <w:r>
        <w:t>Wh</w:t>
      </w:r>
      <w:proofErr w:type="spellEnd"/>
      <w:r>
        <w:tab/>
      </w:r>
      <w:r>
        <w:tab/>
        <w:t>Wattstunden</w:t>
      </w:r>
    </w:p>
    <w:p w14:paraId="0AADD3B2" w14:textId="77777777" w:rsidR="00FE1AB3" w:rsidRDefault="00FE1AB3" w:rsidP="00C63EB3">
      <w:pPr>
        <w:pStyle w:val="BasicText"/>
      </w:pPr>
      <w:r>
        <w:t>XML</w:t>
      </w:r>
      <w:r>
        <w:tab/>
      </w:r>
      <w:r>
        <w:tab/>
        <w:t>Extensible Markup Language</w:t>
      </w:r>
    </w:p>
    <w:p w14:paraId="499EFF59" w14:textId="77777777" w:rsidR="00FE1AB3" w:rsidRDefault="00FE1AB3" w:rsidP="00C63EB3">
      <w:pPr>
        <w:pStyle w:val="BasicText"/>
      </w:pPr>
      <w:r>
        <w:t>z.B.</w:t>
      </w:r>
      <w:r>
        <w:tab/>
      </w:r>
      <w:r>
        <w:tab/>
        <w:t>zum Beispiel</w:t>
      </w:r>
    </w:p>
    <w:p w14:paraId="20D1AC09" w14:textId="77777777" w:rsidR="00C63EB3" w:rsidRDefault="00C63EB3" w:rsidP="00C63EB3">
      <w:pPr>
        <w:pStyle w:val="BasicText"/>
      </w:pPr>
    </w:p>
    <w:p w14:paraId="26C19855" w14:textId="77777777" w:rsidR="00C63EB3" w:rsidRDefault="00C63EB3" w:rsidP="00C63EB3">
      <w:pPr>
        <w:pStyle w:val="BasicText"/>
      </w:pPr>
    </w:p>
    <w:p w14:paraId="6BFDBE28" w14:textId="77777777" w:rsidR="00C63EB3" w:rsidRPr="004A1AB0" w:rsidRDefault="00C63EB3" w:rsidP="00C63EB3">
      <w:pPr>
        <w:pStyle w:val="BasicText"/>
      </w:pPr>
    </w:p>
    <w:p w14:paraId="0074F71A" w14:textId="77777777" w:rsidR="00C63EB3" w:rsidRPr="003C7E2E" w:rsidRDefault="00C63EB3" w:rsidP="00C63EB3">
      <w:pPr>
        <w:pStyle w:val="berschrift1"/>
        <w:numPr>
          <w:ilvl w:val="0"/>
          <w:numId w:val="0"/>
        </w:numPr>
      </w:pPr>
      <w:bookmarkStart w:id="6" w:name="_Toc280696857"/>
      <w:r w:rsidRPr="003C7E2E">
        <w:lastRenderedPageBreak/>
        <w:t>Symbolverzeichnis</w:t>
      </w:r>
      <w:bookmarkEnd w:id="6"/>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2"/>
          <w:type w:val="continuous"/>
          <w:pgSz w:w="11906" w:h="16838"/>
          <w:pgMar w:top="1417" w:right="1417" w:bottom="1134" w:left="1417" w:header="850" w:footer="708" w:gutter="0"/>
          <w:pgNumType w:fmt="upperRoman"/>
          <w:cols w:space="708"/>
          <w:titlePg/>
          <w:docGrid w:linePitch="360"/>
        </w:sectPr>
      </w:pPr>
    </w:p>
    <w:p w14:paraId="78F13F69" w14:textId="77777777" w:rsidR="00C63EB3" w:rsidRPr="003C7E2E" w:rsidRDefault="00C63EB3" w:rsidP="00C63EB3">
      <w:pPr>
        <w:pStyle w:val="berschrift1"/>
      </w:pPr>
      <w:bookmarkStart w:id="7" w:name="_Toc280696858"/>
      <w:r w:rsidRPr="003C7E2E">
        <w:lastRenderedPageBreak/>
        <w:t>Einleitung / Motivation</w:t>
      </w:r>
      <w:bookmarkEnd w:id="7"/>
    </w:p>
    <w:p w14:paraId="5A1A9B99" w14:textId="77777777" w:rsidR="00C63EB3" w:rsidRDefault="00C63EB3" w:rsidP="00C63EB3">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erneuten Aufschwung erhalten.</w:t>
      </w:r>
    </w:p>
    <w:p w14:paraId="49D0318B" w14:textId="77777777"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w:t>
      </w:r>
      <w:proofErr w:type="spellStart"/>
      <w:r>
        <w:t>anywhere</w:t>
      </w:r>
      <w:proofErr w:type="spellEnd"/>
      <w:r>
        <w:t xml:space="preserve"> und </w:t>
      </w:r>
      <w:proofErr w:type="spellStart"/>
      <w:r>
        <w:t>anytime</w:t>
      </w:r>
      <w:proofErr w:type="spellEnd"/>
      <w:r>
        <w:t xml:space="preserve"> auf eine neue Ebene bringen könnten, da die benötigte Handlung durch den Nutzer minimiert wird. </w:t>
      </w:r>
    </w:p>
    <w:p w14:paraId="53099017" w14:textId="77777777" w:rsidR="00C63EB3" w:rsidRDefault="00C63EB3" w:rsidP="00C63EB3">
      <w:pPr>
        <w:pStyle w:val="BasicText"/>
      </w:pPr>
      <w:r>
        <w:t xml:space="preserve">Anders als die </w:t>
      </w:r>
      <w:proofErr w:type="spellStart"/>
      <w:r>
        <w:t>Oculus</w:t>
      </w:r>
      <w:proofErr w:type="spellEnd"/>
      <w:r>
        <w:t xml:space="preserve">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77777777" w:rsidR="00C63EB3" w:rsidRDefault="00C63EB3" w:rsidP="00C63EB3">
      <w:pPr>
        <w:pStyle w:val="BasicText"/>
      </w:pPr>
      <w:r>
        <w:t xml:space="preserve">Diese Arbeit ist ein Teil des </w:t>
      </w:r>
      <w:proofErr w:type="spellStart"/>
      <w:r>
        <w:t>Glassroom</w:t>
      </w:r>
      <w:proofErr w:type="spellEnd"/>
      <w:r>
        <w:t xml:space="preserve"> Projekts, welches vom Lehrstuhl für Informationsmanagement und Wirtschaftsinformatik (IMWI) der Universität Osnabrück in Kooperation mit namhaften Partnern durchgeführt wird. Im Rahmen dieses Projekts sollen die Möglichkeiten der Nutzung von Brillen der Augmented Reality (AR) und Virtual Reality (VR) zur Schulung und Nutzung im Anlagen- und Maschinenbau erforscht werden. So sollen bisherige, veraltete Methoden in diesen Bereichen auf Dauer ersetzt werden.</w:t>
      </w:r>
    </w:p>
    <w:p w14:paraId="1F2C9C73" w14:textId="77777777" w:rsidR="00C63EB3" w:rsidRDefault="00C63EB3" w:rsidP="00C63EB3">
      <w:pPr>
        <w:pStyle w:val="BasicText"/>
      </w:pPr>
      <w:r>
        <w:t xml:space="preserve">Inwieweit eine solche kontextsensitive Erweiterung mit der Google Glass, dem heute am weitesten verbreiten und bekanntesten Beispiel für ein Gerät der Augmented Reality, möglich ist, soll Bestandteil dieser wissenschaftlichen Arbeit sein. Dafür werden nach Definition von </w:t>
      </w:r>
      <w:proofErr w:type="spellStart"/>
      <w:r>
        <w:t>Kontextsensitivät</w:t>
      </w:r>
      <w:proofErr w:type="spellEnd"/>
      <w:r>
        <w:t xml:space="preserve"> und der Vorstellung der Google Glass als Vertreter der Augmented Reality in die Funktionsweise und die Idee der </w:t>
      </w:r>
      <w:r>
        <w:lastRenderedPageBreak/>
        <w:t xml:space="preserve">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8" w:name="_Toc280696859"/>
      <w:r w:rsidRPr="003C7E2E">
        <w:lastRenderedPageBreak/>
        <w:t>Kontextsensitivität</w:t>
      </w:r>
      <w:bookmarkEnd w:id="8"/>
    </w:p>
    <w:p w14:paraId="34D0B0B5" w14:textId="77777777" w:rsidR="00C63EB3" w:rsidRPr="003C7E2E" w:rsidRDefault="00C63EB3" w:rsidP="00C63EB3">
      <w:pPr>
        <w:pStyle w:val="berschrift2"/>
      </w:pPr>
      <w:bookmarkStart w:id="9" w:name="_Toc280696860"/>
      <w:r w:rsidRPr="003C7E2E">
        <w:t>Definition</w:t>
      </w:r>
      <w:bookmarkEnd w:id="9"/>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w:t>
      </w:r>
      <w:proofErr w:type="spellStart"/>
      <w:r>
        <w:rPr>
          <w:rFonts w:eastAsiaTheme="minorHAnsi"/>
          <w:lang w:eastAsia="en-US"/>
        </w:rPr>
        <w:t>Active</w:t>
      </w:r>
      <w:proofErr w:type="spellEnd"/>
      <w:r>
        <w:rPr>
          <w:rFonts w:eastAsiaTheme="minorHAnsi"/>
          <w:lang w:eastAsia="en-US"/>
        </w:rPr>
        <w:t xml:space="preserve"> </w:t>
      </w:r>
      <w:proofErr w:type="spellStart"/>
      <w:r>
        <w:rPr>
          <w:rFonts w:eastAsiaTheme="minorHAnsi"/>
          <w:lang w:eastAsia="en-US"/>
        </w:rPr>
        <w:t>Badges</w:t>
      </w:r>
      <w:proofErr w:type="spellEnd"/>
      <w:r>
        <w:rPr>
          <w:rFonts w:eastAsiaTheme="minorHAnsi"/>
          <w:lang w:eastAsia="en-US"/>
        </w:rPr>
        <w:t xml:space="preserve">“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w:t>
      </w:r>
      <w:proofErr w:type="spellStart"/>
      <w:r>
        <w:rPr>
          <w:rStyle w:val="AnfhrungszeichenZeichen"/>
          <w:rFonts w:eastAsiaTheme="minorHAnsi"/>
        </w:rPr>
        <w:t>Context</w:t>
      </w:r>
      <w:proofErr w:type="spellEnd"/>
      <w:r>
        <w:rPr>
          <w:rStyle w:val="AnfhrungszeichenZeichen"/>
          <w:rFonts w:eastAsiaTheme="minorHAnsi"/>
        </w:rPr>
        <w:t xml:space="preserve"> </w:t>
      </w:r>
      <w:proofErr w:type="spellStart"/>
      <w:r>
        <w:rPr>
          <w:rStyle w:val="AnfhrungszeichenZeichen"/>
          <w:rFonts w:eastAsiaTheme="minorHAnsi"/>
        </w:rPr>
        <w:t>is</w:t>
      </w:r>
      <w:proofErr w:type="spellEnd"/>
      <w:r>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77777777"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del w:id="10" w:author="Jannik Hoffjann" w:date="2014-12-20T17:07:00Z">
        <w:r w:rsidDel="003116A2">
          <w:rPr>
            <w:rFonts w:eastAsiaTheme="minorHAnsi"/>
          </w:rPr>
          <w:delText>bzw. Applikationen</w:delText>
        </w:r>
        <w:r w:rsidRPr="003C7E2E" w:rsidDel="003116A2">
          <w:rPr>
            <w:rFonts w:eastAsiaTheme="minorHAnsi"/>
          </w:rPr>
          <w:delText xml:space="preserve"> </w:delText>
        </w:r>
      </w:del>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die Voraussetzung für ein „</w:t>
      </w:r>
      <w:proofErr w:type="spellStart"/>
      <w:r>
        <w:rPr>
          <w:rFonts w:eastAsiaTheme="minorHAnsi"/>
          <w:lang w:eastAsia="en-US"/>
        </w:rPr>
        <w:t>anywhere</w:t>
      </w:r>
      <w:proofErr w:type="spellEnd"/>
      <w:r>
        <w:rPr>
          <w:rFonts w:eastAsiaTheme="minorHAnsi"/>
          <w:lang w:eastAsia="en-US"/>
        </w:rPr>
        <w:t xml:space="preserve">, </w:t>
      </w:r>
      <w:proofErr w:type="spellStart"/>
      <w:r>
        <w:rPr>
          <w:rFonts w:eastAsiaTheme="minorHAnsi"/>
          <w:lang w:eastAsia="en-US"/>
        </w:rPr>
        <w:t>anytime</w:t>
      </w:r>
      <w:proofErr w:type="spellEnd"/>
      <w:r>
        <w:rPr>
          <w:rFonts w:eastAsiaTheme="minorHAnsi"/>
          <w:lang w:eastAsia="en-US"/>
        </w:rPr>
        <w:t xml:space="preserv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11" w:name="_Toc280696861"/>
      <w:bookmarkStart w:id="12" w:name="_Ref280795567"/>
      <w:bookmarkStart w:id="13" w:name="_Ref280795591"/>
      <w:r w:rsidRPr="003C7E2E">
        <w:t>Möglichkeiten der Kontextsensitivität</w:t>
      </w:r>
      <w:bookmarkEnd w:id="11"/>
      <w:bookmarkEnd w:id="12"/>
      <w:bookmarkEnd w:id="13"/>
    </w:p>
    <w:p w14:paraId="5217A10F" w14:textId="77777777" w:rsidR="00C63EB3" w:rsidRDefault="00C63EB3" w:rsidP="00C63EB3">
      <w:r w:rsidRPr="003C7E2E">
        <w:t xml:space="preserve">Bei näherer Betrachtung der einzelnen Möglichkeiten </w:t>
      </w:r>
      <w:ins w:id="14" w:author="Jannik Hoffjann" w:date="2014-12-20T17:08:00Z">
        <w:r w:rsidR="003116A2">
          <w:t xml:space="preserve">von kontextsensitiven Systemen </w:t>
        </w:r>
      </w:ins>
      <w:r w:rsidRPr="003C7E2E">
        <w:t xml:space="preserve">fällt auf, dass es sich bei Kontextsensitivität um ein enorm vielschichtiges Thema handelt. </w:t>
      </w:r>
    </w:p>
    <w:p w14:paraId="6F8A9456" w14:textId="77777777" w:rsidR="00C63EB3" w:rsidRDefault="00C63EB3" w:rsidP="00C63EB3">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ins w:id="15" w:author="Jannik Hoffjann" w:date="2014-12-20T17:08:00Z">
        <w:r w:rsidR="003116A2">
          <w:t xml:space="preserve">haben </w:t>
        </w:r>
      </w:ins>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del w:id="16" w:author="Jannik Hoffjann" w:date="2014-12-20T17:10:00Z">
        <w:r w:rsidDel="003116A2">
          <w:delText>im Folgenden die Kategorisierung nach der Stelle der Informationsverarbeitung sowie die Art des Sensors zur Informationsgewinnung beispielhaft betrachtet.</w:delText>
        </w:r>
      </w:del>
      <w:ins w:id="17" w:author="Jannik Hoffjann" w:date="2014-12-20T17:10:00Z">
        <w:r w:rsidR="003116A2">
          <w:t>der Fokus im Folgenden auf zwei Schwerpunkte gelegt.</w:t>
        </w:r>
      </w:ins>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18" w:name="_Ref280794651"/>
      <w:bookmarkStart w:id="19" w:name="_Toc280696909"/>
      <w:bookmarkStart w:id="20" w:name="_Ref280794636"/>
      <w:r>
        <w:t xml:space="preserve">Tabelle </w:t>
      </w:r>
      <w:fldSimple w:instr=" STYLEREF 1 \s ">
        <w:r>
          <w:rPr>
            <w:noProof/>
          </w:rPr>
          <w:t>2</w:t>
        </w:r>
      </w:fldSimple>
      <w:r>
        <w:t>.</w:t>
      </w:r>
      <w:fldSimple w:instr=" SEQ Tabelle \* ARABIC \s 1 ">
        <w:r>
          <w:rPr>
            <w:noProof/>
          </w:rPr>
          <w:t>1</w:t>
        </w:r>
      </w:fldSimple>
      <w:bookmarkEnd w:id="18"/>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9"/>
      <w:bookmarkEnd w:id="20"/>
    </w:p>
    <w:p w14:paraId="4843C6FC" w14:textId="77777777" w:rsidR="00C63EB3" w:rsidRDefault="00C63EB3" w:rsidP="00C63EB3">
      <w:commentRangeStart w:id="21"/>
      <w:r w:rsidRPr="003C7E2E">
        <w:lastRenderedPageBreak/>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21"/>
      <w:r>
        <w:rPr>
          <w:rStyle w:val="Kommentarzeichen"/>
        </w:rPr>
        <w:commentReference w:id="21"/>
      </w:r>
      <w:r w:rsidRPr="003C7E2E">
        <w:t xml:space="preserve"> schlägt </w:t>
      </w:r>
      <w:del w:id="22" w:author="Jannik Hoffjann" w:date="2014-12-20T17:10:00Z">
        <w:r w:rsidRPr="003C7E2E" w:rsidDel="003116A2">
          <w:delText xml:space="preserve">daher </w:delText>
        </w:r>
      </w:del>
      <w:r w:rsidRPr="003C7E2E">
        <w:t xml:space="preserve">eine Einteilung der kontextsensitiven Systeme in drei Kategorien </w:t>
      </w:r>
      <w:r>
        <w:t>vor, die sich besonders in der Verarbeitung der gewonnen kontextsensitiven Informationen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Pr="00FC2AB7">
        <w:t>“</w:t>
      </w:r>
      <w:r>
        <w:t>, „</w:t>
      </w:r>
      <w:r w:rsidRPr="00FC2AB7">
        <w:rPr>
          <w:i/>
        </w:rPr>
        <w:t xml:space="preserve">Middleware </w:t>
      </w:r>
      <w:proofErr w:type="spellStart"/>
      <w:r w:rsidRPr="00FC2AB7">
        <w:rPr>
          <w:i/>
        </w:rPr>
        <w:t>infrastructure</w:t>
      </w:r>
      <w:proofErr w:type="spellEnd"/>
      <w:r w:rsidRPr="00FC2AB7">
        <w:rPr>
          <w:i/>
        </w:rPr>
        <w:t>“</w:t>
      </w:r>
      <w:r>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Pr="00FC2AB7">
        <w:t xml:space="preserve"> </w:t>
      </w:r>
      <w:commentRangeStart w:id="23"/>
      <w:r>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Pr="00FC2AB7">
        <w:t xml:space="preserve"> </w:t>
      </w:r>
      <w:commentRangeStart w:id="24"/>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commentRangeEnd w:id="24"/>
      <w:r>
        <w:rPr>
          <w:rStyle w:val="Kommentarzeichen"/>
        </w:rPr>
        <w:commentReference w:id="24"/>
      </w:r>
      <w:r>
        <w:t xml:space="preserve">. </w:t>
      </w:r>
      <w:commentRangeEnd w:id="23"/>
      <w:r>
        <w:rPr>
          <w:rStyle w:val="Kommentarzeichen"/>
        </w:rPr>
        <w:commentReference w:id="23"/>
      </w:r>
      <w:ins w:id="25" w:author="Jannik Hoffjann" w:date="2014-12-20T17:10:00Z">
        <w:r w:rsidR="003116A2">
          <w:t xml:space="preserve"> </w:t>
        </w:r>
      </w:ins>
    </w:p>
    <w:p w14:paraId="6B357C66" w14:textId="77777777" w:rsidR="00C63EB3" w:rsidRDefault="00C63EB3" w:rsidP="00C63EB3">
      <w:r>
        <w:t xml:space="preserve">Ein weiterer Ansatz </w:t>
      </w:r>
      <w:ins w:id="26" w:author="Jannik Hoffjann" w:date="2014-12-20T17:11:00Z">
        <w:r w:rsidR="003116A2">
          <w:t>ist</w:t>
        </w:r>
      </w:ins>
      <w:del w:id="27" w:author="Jannik Hoffjann" w:date="2014-12-20T17:11:00Z">
        <w:r w:rsidDel="003116A2">
          <w:delText>ist</w:delText>
        </w:r>
      </w:del>
      <w:r>
        <w:t xml:space="preserve"> die Einteilung der kontextsensitiven Systeme nach Kontextart und den zugehörigen Sensoren (</w:t>
      </w:r>
      <w:r w:rsidRPr="00473B0A">
        <w:rPr>
          <w:rStyle w:val="Schwach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 xml:space="preserve">Im Rahmen dieser Arbeit soll eine Kombination der beiden Kategorisierungen zum Einsatz kommen. Dabei wird ein besonderer Schwerpunkt auf Middleware Infrastructure und </w:t>
      </w:r>
      <w:proofErr w:type="spellStart"/>
      <w:r>
        <w:t>Context</w:t>
      </w:r>
      <w:proofErr w:type="spellEnd"/>
      <w:r>
        <w:t xml:space="preserve">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77777777" w:rsidR="00C63EB3" w:rsidRDefault="00C63EB3" w:rsidP="00C63EB3">
      <w:pPr>
        <w:pStyle w:val="berschrift3"/>
      </w:pPr>
      <w:bookmarkStart w:id="28" w:name="_Toc280696862"/>
      <w:r>
        <w:t xml:space="preserve">Marker / QR </w:t>
      </w:r>
      <w:r w:rsidRPr="003C7E2E">
        <w:t>Codes</w:t>
      </w:r>
      <w:bookmarkEnd w:id="28"/>
    </w:p>
    <w:p w14:paraId="46E76160" w14:textId="77777777" w:rsidR="00C63EB3" w:rsidRDefault="00C63EB3" w:rsidP="00C63EB3">
      <w:pPr>
        <w:pStyle w:val="BasicText"/>
      </w:pPr>
      <w:commentRangeStart w:id="29"/>
      <w:r>
        <w:t>Als spezielle Art der visuellen Kontextsensitivität sollten Identifizierungen von Objekten und Orten anhand von Markern gesehen werden. Die dafür am häufigsten genutzten Möglichkeiten sind die QR (Quick Response) Codes (Quelle benötigt).</w:t>
      </w:r>
      <w:commentRangeEnd w:id="29"/>
      <w:r>
        <w:rPr>
          <w:rStyle w:val="Kommentarzeichen"/>
        </w:rPr>
        <w:commentReference w:id="29"/>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Pr>
          <w:rStyle w:val="SchwacherVerweis"/>
        </w:rPr>
        <w:t>Abb. 2.1)</w:t>
      </w:r>
      <w:r>
        <w:t xml:space="preserve">.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lastRenderedPageBreak/>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30" w:name="_Ref295840185"/>
      <w:bookmarkStart w:id="31" w:name="_Toc300656931"/>
      <w:bookmarkStart w:id="32" w:name="_Toc305486701"/>
      <w:bookmarkStart w:id="33" w:name="_Toc280696890"/>
      <w:r w:rsidRPr="00C33FAB">
        <w:t xml:space="preserve">Abb. </w:t>
      </w:r>
      <w:fldSimple w:instr=" STYLEREF 1 \s ">
        <w:r>
          <w:rPr>
            <w:noProof/>
          </w:rPr>
          <w:t>2</w:t>
        </w:r>
      </w:fldSimple>
      <w:r w:rsidRPr="00C33FAB">
        <w:t>.</w:t>
      </w:r>
      <w:fldSimple w:instr=" SEQ Abb. \* ARABIC \s 1 ">
        <w:r>
          <w:rPr>
            <w:noProof/>
          </w:rPr>
          <w:t>1</w:t>
        </w:r>
      </w:fldSimple>
      <w:bookmarkEnd w:id="30"/>
      <w:r w:rsidRPr="00FC02FE">
        <w:rPr>
          <w:b w:val="0"/>
        </w:rPr>
        <w:tab/>
      </w:r>
      <w:bookmarkEnd w:id="31"/>
      <w:bookmarkEnd w:id="32"/>
      <w:r>
        <w:rPr>
          <w:b w:val="0"/>
        </w:rPr>
        <w:t>QR Code für den Titel dieser Arbeit</w:t>
      </w:r>
      <w:bookmarkEnd w:id="33"/>
    </w:p>
    <w:p w14:paraId="30BA3156" w14:textId="77777777"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ins w:id="34" w:author="Jannik Hoffjann" w:date="2014-12-20T17:12:00Z">
        <w:r w:rsidR="003116A2">
          <w:t>Ausl</w:t>
        </w:r>
      </w:ins>
      <w:del w:id="35" w:author="Jannik Hoffjann" w:date="2014-12-20T17:12:00Z">
        <w:r w:rsidDel="003116A2">
          <w:delText>L</w:delText>
        </w:r>
      </w:del>
      <w:r>
        <w:t>esbarkeit trotz teilweiser Beschädigung unterscheiden</w:t>
      </w:r>
      <w:del w:id="36" w:author="Jannik Hoffjann" w:date="2014-12-20T17:13:00Z">
        <w:r w:rsidDel="003116A2">
          <w:delText>.</w:delText>
        </w:r>
      </w:del>
      <w:r>
        <w:t xml:space="preserve">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ins w:id="37" w:author="Jannik Hoffjann" w:date="2014-12-20T17:13:00Z">
        <w:r w:rsidR="003116A2">
          <w:t xml:space="preserve">. </w:t>
        </w:r>
      </w:ins>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38" w:name="_Toc280696863"/>
      <w:r>
        <w:t>Location-</w:t>
      </w:r>
      <w:proofErr w:type="spellStart"/>
      <w:r w:rsidRPr="003C7E2E">
        <w:t>Based</w:t>
      </w:r>
      <w:proofErr w:type="spellEnd"/>
      <w:r w:rsidRPr="003C7E2E">
        <w:t xml:space="preserve"> Services</w:t>
      </w:r>
      <w:bookmarkEnd w:id="38"/>
    </w:p>
    <w:p w14:paraId="4EAB18F4" w14:textId="77777777" w:rsidR="00C63EB3" w:rsidRDefault="00C63EB3" w:rsidP="00C63EB3">
      <w:pPr>
        <w:pStyle w:val="BasicText"/>
      </w:pPr>
      <w:r>
        <w:t>Ortsbasierte Dienste (engl. Location-</w:t>
      </w:r>
      <w:proofErr w:type="spellStart"/>
      <w:r>
        <w:t>Based</w:t>
      </w:r>
      <w:proofErr w:type="spellEnd"/>
      <w:r>
        <w:t xml:space="preserve"> Services) sind unter Normalnutzern von mobilen Endgeräten die heute wohl am weitesten verbreiteten und bekanntesten Beispiele unter den kontextsensitiven Anwendungen. Dafür spricht</w:t>
      </w:r>
      <w:del w:id="39" w:author="Jannik Hoffjann" w:date="2014-12-20T17:14:00Z">
        <w:r w:rsidDel="003116A2">
          <w:delText xml:space="preserve"> auch</w:delText>
        </w:r>
      </w:del>
      <w:r>
        <w:t xml:space="preserve">,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w:t>
      </w:r>
      <w:proofErr w:type="spellStart"/>
      <w:r>
        <w:t>Based</w:t>
      </w:r>
      <w:proofErr w:type="spellEnd"/>
      <w:r>
        <w:t xml:space="preserve">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77777777" w:rsidR="00C63EB3" w:rsidRDefault="00C63EB3" w:rsidP="00C63EB3">
      <w:pPr>
        <w:pStyle w:val="BasicText"/>
      </w:pPr>
      <w:r>
        <w:t xml:space="preserve">Auch die immense Fülle an reinen ortsbasierten Applikationen, wie bspw. </w:t>
      </w:r>
      <w:proofErr w:type="spellStart"/>
      <w:r>
        <w:t>Foursquare</w:t>
      </w:r>
      <w:proofErr w:type="spellEnd"/>
      <w:r>
        <w:t xml:space="preserve"> (siehe </w:t>
      </w:r>
      <w:proofErr w:type="spellStart"/>
      <w:r>
        <w:rPr>
          <w:rStyle w:val="SchwacherVerweis"/>
        </w:rPr>
        <w:t>Abb</w:t>
      </w:r>
      <w:proofErr w:type="spellEnd"/>
      <w:r>
        <w:rPr>
          <w:rStyle w:val="SchwacherVerweis"/>
        </w:rPr>
        <w:t xml:space="preserve"> 2.2) </w:t>
      </w:r>
      <w:r>
        <w:t xml:space="preserve">oder </w:t>
      </w:r>
      <w:proofErr w:type="spellStart"/>
      <w:r>
        <w:t>Yelp</w:t>
      </w:r>
      <w:proofErr w:type="spellEnd"/>
      <w:r>
        <w:t xml:space="preserve"> und Applikationen die ihrem Kerndienst Extrainformationen </w:t>
      </w:r>
      <w:r>
        <w:lastRenderedPageBreak/>
        <w:t>durch ortsbasierte Dienste hinzufügen, wie bspw. Facebook, sprechen für die Annahme, dass Location-</w:t>
      </w:r>
      <w:proofErr w:type="spellStart"/>
      <w:r>
        <w:t>Based</w:t>
      </w:r>
      <w:proofErr w:type="spellEnd"/>
      <w:r>
        <w:t xml:space="preserve">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40" w:name="_Toc2806968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40"/>
    </w:p>
    <w:p w14:paraId="75DE0DCE" w14:textId="77777777" w:rsidR="00C63EB3" w:rsidRDefault="003116A2" w:rsidP="00C63EB3">
      <w:pPr>
        <w:pStyle w:val="Anfhrungszeichen"/>
      </w:pPr>
      <w:ins w:id="41" w:author="Jannik Hoffjann" w:date="2014-12-20T17:14:00Z">
        <w:r>
          <w:rPr>
            <w:i w:val="0"/>
          </w:rPr>
          <w:t xml:space="preserve">So beschreibt </w:t>
        </w:r>
      </w:ins>
      <w:del w:id="42" w:author="Jannik Hoffjann" w:date="2014-12-20T17:15:00Z">
        <w:r w:rsidR="00C63EB3" w:rsidRPr="00386873" w:rsidDel="003116A2">
          <w:rPr>
            <w:i w:val="0"/>
          </w:rPr>
          <w:delText>D</w:delText>
        </w:r>
      </w:del>
      <w:ins w:id="43" w:author="Jannik Hoffjann" w:date="2014-12-20T17:15:00Z">
        <w:r>
          <w:rPr>
            <w:i w:val="0"/>
          </w:rPr>
          <w:t>d</w:t>
        </w:r>
      </w:ins>
      <w:r w:rsidR="00C63EB3" w:rsidRPr="00386873">
        <w:rPr>
          <w:i w:val="0"/>
        </w:rPr>
        <w:t>as UMTS-Forum</w:t>
      </w:r>
      <w:del w:id="44" w:author="Jannik Hoffjann" w:date="2014-12-20T17:15:00Z">
        <w:r w:rsidR="00C63EB3" w:rsidRPr="00386873" w:rsidDel="003116A2">
          <w:rPr>
            <w:i w:val="0"/>
          </w:rPr>
          <w:delText xml:space="preserve"> beschreibt</w:delText>
        </w:r>
      </w:del>
      <w:r w:rsidR="00C63EB3" w:rsidRPr="00386873">
        <w:rPr>
          <w:i w:val="0"/>
        </w:rPr>
        <w:t xml:space="preserve">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77777777"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4F5180">
        <w:rPr>
          <w:rStyle w:val="SchwacherVerweis"/>
        </w:rPr>
        <w:t>Tabelle 1.1</w:t>
      </w:r>
      <w:r>
        <w:t xml:space="preserve"> genannt physische Sensoren wie GSM, GPS und </w:t>
      </w:r>
      <w:proofErr w:type="spellStart"/>
      <w:r>
        <w:t>assisted</w:t>
      </w:r>
      <w:proofErr w:type="spellEnd"/>
      <w:r>
        <w:t xml:space="preserve"> GPS (</w:t>
      </w:r>
      <w:proofErr w:type="spellStart"/>
      <w:r>
        <w:t>aGPS</w:t>
      </w:r>
      <w:proofErr w:type="spellEnd"/>
      <w:r>
        <w:t xml:space="preserve">)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xml:space="preserve">. Hierbei ist allerdings zu unterscheiden ob die Lokalisierung unter freien Himmel und so über Satelliten oder Sendemasten geschehen kann. Oder ob 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45" w:name="_Toc280696864"/>
      <w:r w:rsidRPr="003C7E2E">
        <w:lastRenderedPageBreak/>
        <w:t>Objekt- und Bilderkennung</w:t>
      </w:r>
      <w:bookmarkEnd w:id="45"/>
    </w:p>
    <w:p w14:paraId="3D726CB4" w14:textId="77777777" w:rsidR="00C63EB3" w:rsidRDefault="00C63EB3" w:rsidP="00C63EB3">
      <w:pPr>
        <w:pStyle w:val="BasicText"/>
      </w:pPr>
      <w:r>
        <w:t xml:space="preserve">Objekt- und Bilderkennung (engl. </w:t>
      </w:r>
      <w:proofErr w:type="spellStart"/>
      <w:r>
        <w:t>Object</w:t>
      </w:r>
      <w:proofErr w:type="spellEnd"/>
      <w:r>
        <w:t xml:space="preserve">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xml:space="preserve">. Heute ist die Computer Vision eng in viele Anwendungsbereich der Informationstechnologie, wie der Automation, Robotik oder auch der Medizininformatik eingebunden und wird dort beispielsweise zur Steuerung von Montagearmen in der Industrie genutzt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03FB706C" w:rsidR="00C63EB3" w:rsidRDefault="00C63EB3" w:rsidP="00C63EB3">
      <w:pPr>
        <w:pStyle w:val="BasicText"/>
      </w:pPr>
      <w:r>
        <w:t xml:space="preserve">So existieren </w:t>
      </w:r>
      <w:commentRangeStart w:id="46"/>
      <w:r>
        <w:t xml:space="preserve">Applikationen, welche Texterkennung </w:t>
      </w:r>
      <w:commentRangeEnd w:id="46"/>
      <w:r>
        <w:rPr>
          <w:rStyle w:val="Kommentarzeichen"/>
        </w:rPr>
        <w:commentReference w:id="46"/>
      </w:r>
      <w:r>
        <w:t xml:space="preserve">(engl. Optical </w:t>
      </w:r>
      <w:proofErr w:type="spellStart"/>
      <w:r>
        <w:t>Character</w:t>
      </w:r>
      <w:proofErr w:type="spellEnd"/>
      <w:r>
        <w:t xml:space="preserve"> Recognition (OCR))</w:t>
      </w:r>
      <w:ins w:id="47" w:author="Jannik Hoffjann" w:date="2014-12-21T15:25:00Z">
        <w:r w:rsidR="0056459E">
          <w:t xml:space="preserve"> </w:t>
        </w:r>
        <w:r w:rsidR="0056459E">
          <w:fldChar w:fldCharType="begin" w:fldLock="1"/>
        </w:r>
      </w:ins>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56459E">
        <w:fldChar w:fldCharType="separate"/>
      </w:r>
      <w:r w:rsidR="0056459E" w:rsidRPr="0056459E">
        <w:rPr>
          <w:noProof/>
        </w:rPr>
        <w:t>(Cipolla et al. 1982, S. 1)</w:t>
      </w:r>
      <w:ins w:id="48" w:author="Jannik Hoffjann" w:date="2014-12-21T15:25:00Z">
        <w:r w:rsidR="0056459E">
          <w:fldChar w:fldCharType="end"/>
        </w:r>
      </w:ins>
      <w:r>
        <w:t xml:space="preserve"> zum Scannen von Textdokumenten nutzen und diese so automatisch in editier- und durchsuchbaren Text formatieren, oder etwa Anwendungen wie </w:t>
      </w:r>
      <w:commentRangeStart w:id="49"/>
      <w:r>
        <w:t>Google Goggles</w:t>
      </w:r>
      <w:commentRangeEnd w:id="49"/>
      <w:r>
        <w:rPr>
          <w:rStyle w:val="Kommentarzeichen"/>
        </w:rPr>
        <w:commentReference w:id="49"/>
      </w:r>
      <w:r>
        <w:t>, welches in der Lage ist fotografierte Sudoku Rätsel zu lösen oder Informationen zu bekannten Gemälden in Museen zu suchen.</w:t>
      </w:r>
    </w:p>
    <w:p w14:paraId="2F74D078" w14:textId="2D7DE3CA" w:rsidR="00C63EB3" w:rsidRDefault="00C63EB3" w:rsidP="00C63EB3">
      <w:pPr>
        <w:pStyle w:val="BasicText"/>
        <w:rPr>
          <w:b/>
          <w:kern w:val="28"/>
        </w:rPr>
      </w:pPr>
      <w:r>
        <w:t>Objekt- und Bilderkennung nutzt Licht- und Bildsensoren</w:t>
      </w:r>
      <w:ins w:id="50" w:author="Jannik Hoffjann" w:date="2014-12-21T15:21:00Z">
        <w:r w:rsidR="0056459E">
          <w:t xml:space="preserve"> </w:t>
        </w:r>
      </w:ins>
      <w:ins w:id="51" w:author="Jannik Hoffjann" w:date="2014-12-21T15:22:00Z">
        <w:r w:rsidR="0056459E">
          <w:t xml:space="preserve">(siehe </w:t>
        </w:r>
        <w:r w:rsidR="0056459E">
          <w:fldChar w:fldCharType="begin"/>
        </w:r>
        <w:r w:rsidR="0056459E">
          <w:instrText xml:space="preserve"> REF _Ref280794651 </w:instrText>
        </w:r>
      </w:ins>
      <w:r w:rsidR="0056459E">
        <w:fldChar w:fldCharType="separate"/>
      </w:r>
      <w:ins w:id="52" w:author="Jannik Hoffjann" w:date="2014-12-21T15:22:00Z">
        <w:r w:rsidR="0056459E">
          <w:t xml:space="preserve">Tabelle </w:t>
        </w:r>
        <w:r w:rsidR="0056459E">
          <w:rPr>
            <w:noProof/>
          </w:rPr>
          <w:t>2</w:t>
        </w:r>
        <w:r w:rsidR="0056459E">
          <w:t>.</w:t>
        </w:r>
        <w:r w:rsidR="0056459E">
          <w:rPr>
            <w:noProof/>
          </w:rPr>
          <w:t>1</w:t>
        </w:r>
        <w:r w:rsidR="0056459E">
          <w:fldChar w:fldCharType="end"/>
        </w:r>
        <w:r w:rsidR="0056459E">
          <w:t xml:space="preserve">) </w:t>
        </w:r>
      </w:ins>
      <w:del w:id="53" w:author="Jannik Hoffjann" w:date="2014-12-21T15:22:00Z">
        <w:r w:rsidDel="0056459E">
          <w:delText xml:space="preserve"> </w:delText>
        </w:r>
      </w:del>
      <w:r>
        <w:t>zur Erkennung und Wiedererkennung von Objekten.</w:t>
      </w:r>
      <w:del w:id="54" w:author="Jannik Hoffjann" w:date="2014-12-21T15:22:00Z">
        <w:r w:rsidDel="0056459E">
          <w:delText xml:space="preserve"> Sie alle haben gemein, dass sie Bilder anhand eines speziellen Algorithmus analysieren und beschreiben und in diesen Beschreibungen dann Übereinstimmungen mit den Beschreibungen anderer Bilder zu suchen.</w:delText>
        </w:r>
      </w:del>
      <w:r>
        <w:t xml:space="preserve"> Für die Gewinnung der Beschreibung gibt es verschiedene Ansätze, die von Kantenerkennung</w:t>
      </w:r>
      <w:ins w:id="55" w:author="Jannik Hoffjann" w:date="2014-12-21T15:11:00Z">
        <w:r w:rsidR="00B31CD3">
          <w:t xml:space="preserve"> </w:t>
        </w:r>
      </w:ins>
      <w:ins w:id="56" w:author="Jannik Hoffjann" w:date="2014-12-21T15:18:00Z">
        <w:r w:rsidR="00B31CD3">
          <w:t xml:space="preserve">(engl. Edge </w:t>
        </w:r>
        <w:proofErr w:type="spellStart"/>
        <w:r w:rsidR="00B31CD3">
          <w:t>Detection</w:t>
        </w:r>
        <w:proofErr w:type="spellEnd"/>
        <w:r w:rsidR="00B31CD3">
          <w:t xml:space="preserve">) </w:t>
        </w:r>
      </w:ins>
      <w:ins w:id="57" w:author="Jannik Hoffjann" w:date="2014-12-21T15:15:00Z">
        <w:r w:rsidR="00B31CD3">
          <w:fldChar w:fldCharType="begin" w:fldLock="1"/>
        </w:r>
      </w:ins>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31CD3">
        <w:fldChar w:fldCharType="separate"/>
      </w:r>
      <w:r w:rsidR="00B31CD3" w:rsidRPr="00B31CD3">
        <w:rPr>
          <w:noProof/>
        </w:rPr>
        <w:t>(Canny 1986, S. 679)</w:t>
      </w:r>
      <w:ins w:id="58" w:author="Jannik Hoffjann" w:date="2014-12-21T15:15:00Z">
        <w:r w:rsidR="00B31CD3">
          <w:fldChar w:fldCharType="end"/>
        </w:r>
      </w:ins>
      <w:r>
        <w:t xml:space="preserve"> und Eckenerkennung</w:t>
      </w:r>
      <w:ins w:id="59" w:author="Jannik Hoffjann" w:date="2014-12-21T15:18:00Z">
        <w:r w:rsidR="00B31CD3">
          <w:t xml:space="preserve"> (engl. Corner </w:t>
        </w:r>
        <w:proofErr w:type="spellStart"/>
        <w:r w:rsidR="00B31CD3">
          <w:t>Detection</w:t>
        </w:r>
        <w:proofErr w:type="spellEnd"/>
        <w:r w:rsidR="00B31CD3">
          <w:t>)</w:t>
        </w:r>
      </w:ins>
      <w:ins w:id="60" w:author="Jannik Hoffjann" w:date="2014-12-21T15:15:00Z">
        <w:r w:rsidR="00B31CD3">
          <w:t xml:space="preserve"> </w:t>
        </w:r>
      </w:ins>
      <w:ins w:id="61" w:author="Jannik Hoffjann" w:date="2014-12-21T15:17:00Z">
        <w:r w:rsidR="00B31CD3">
          <w:fldChar w:fldCharType="begin" w:fldLock="1"/>
        </w:r>
      </w:ins>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31CD3">
        <w:fldChar w:fldCharType="separate"/>
      </w:r>
      <w:r w:rsidR="00B31CD3" w:rsidRPr="00B31CD3">
        <w:rPr>
          <w:noProof/>
        </w:rPr>
        <w:t>(Mehrotra et al. 1990, S. 1223)</w:t>
      </w:r>
      <w:ins w:id="62" w:author="Jannik Hoffjann" w:date="2014-12-21T15:17:00Z">
        <w:r w:rsidR="00B31CD3">
          <w:fldChar w:fldCharType="end"/>
        </w:r>
      </w:ins>
      <w:r>
        <w:t xml:space="preserve"> bis zur </w:t>
      </w:r>
      <w:del w:id="63" w:author="Jannik Hoffjann" w:date="2014-12-21T15:17:00Z">
        <w:r w:rsidDel="00B31CD3">
          <w:delText xml:space="preserve">sogenannten </w:delText>
        </w:r>
      </w:del>
      <w:proofErr w:type="spellStart"/>
      <w:r>
        <w:t>Blob</w:t>
      </w:r>
      <w:proofErr w:type="spellEnd"/>
      <w:r>
        <w:t xml:space="preserve"> Erkennung</w:t>
      </w:r>
      <w:ins w:id="64" w:author="Jannik Hoffjann" w:date="2014-12-21T15:18:00Z">
        <w:r w:rsidR="00B31CD3">
          <w:t xml:space="preserve"> (engl. </w:t>
        </w:r>
        <w:proofErr w:type="spellStart"/>
        <w:r w:rsidR="00B31CD3">
          <w:t>Blob</w:t>
        </w:r>
        <w:proofErr w:type="spellEnd"/>
        <w:r w:rsidR="00B31CD3">
          <w:t xml:space="preserve"> </w:t>
        </w:r>
        <w:proofErr w:type="spellStart"/>
        <w:r w:rsidR="00B31CD3">
          <w:t>Detection</w:t>
        </w:r>
        <w:proofErr w:type="spellEnd"/>
        <w:r w:rsidR="00B31CD3">
          <w:t>)</w:t>
        </w:r>
      </w:ins>
      <w:ins w:id="65" w:author="Jannik Hoffjann" w:date="2014-12-21T15:19:00Z">
        <w:r w:rsidR="00B31CD3">
          <w:t xml:space="preserve"> </w:t>
        </w:r>
      </w:ins>
      <w:ins w:id="66" w:author="Jannik Hoffjann" w:date="2014-12-21T15:20:00Z">
        <w:r w:rsidR="00B31CD3">
          <w:fldChar w:fldCharType="begin" w:fldLock="1"/>
        </w:r>
      </w:ins>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31CD3">
        <w:fldChar w:fldCharType="separate"/>
      </w:r>
      <w:r w:rsidR="00B31CD3" w:rsidRPr="00B31CD3">
        <w:rPr>
          <w:noProof/>
        </w:rPr>
        <w:t>(Shneier 1983, S. 345)</w:t>
      </w:r>
      <w:ins w:id="67" w:author="Jannik Hoffjann" w:date="2014-12-21T15:20:00Z">
        <w:r w:rsidR="00B31CD3">
          <w:fldChar w:fldCharType="end"/>
        </w:r>
      </w:ins>
      <w:r>
        <w:t xml:space="preserve"> reicht. All diese Erkennungs- und Beschreibungsalgorithmen sind aber grob unter den Algorithmen der Merkmalserkennung</w:t>
      </w:r>
      <w:ins w:id="68" w:author="Jannik Hoffjann" w:date="2014-12-21T15:22:00Z">
        <w:r w:rsidR="0056459E">
          <w:t xml:space="preserve"> einzuordnen</w:t>
        </w:r>
      </w:ins>
      <w:r>
        <w:t xml:space="preserve"> </w:t>
      </w:r>
      <w:del w:id="69" w:author="Jannik Hoffjann" w:date="2014-12-21T15:20:00Z">
        <w:r w:rsidDel="00B31CD3">
          <w:delText>einzuordnen und sind zum Teil nicht alleinig zur Objekt- und Bilderkennung entwickelt worden.</w:delText>
        </w:r>
      </w:del>
      <w:ins w:id="70" w:author="Jannik Hoffjann" w:date="2014-12-21T15:20:00Z">
        <w:r w:rsidR="00B31CD3">
          <w:t>und haben gemeinsam, dass sie entwickelt wurden um bestimmte dem Bild einmalige Merkmale zu erkennen um es möglich zu machen anhand dieser eine Wiedererkennung zu ermöglichen.</w:t>
        </w:r>
      </w:ins>
    </w:p>
    <w:p w14:paraId="2F6E4B5C" w14:textId="77777777" w:rsidR="00C63EB3" w:rsidRPr="003C7E2E" w:rsidRDefault="00C63EB3" w:rsidP="00C63EB3">
      <w:pPr>
        <w:pStyle w:val="berschrift1"/>
      </w:pPr>
      <w:r w:rsidRPr="003C7E2E">
        <w:lastRenderedPageBreak/>
        <w:t xml:space="preserve"> </w:t>
      </w:r>
      <w:bookmarkStart w:id="71" w:name="_Toc280696865"/>
      <w:r w:rsidRPr="003C7E2E">
        <w:t>Google Glass</w:t>
      </w:r>
      <w:bookmarkEnd w:id="71"/>
    </w:p>
    <w:p w14:paraId="354DD201" w14:textId="77777777" w:rsidR="00C63EB3" w:rsidRDefault="00C63EB3" w:rsidP="00C63EB3">
      <w:pPr>
        <w:pStyle w:val="berschrift2"/>
      </w:pPr>
      <w:bookmarkStart w:id="72" w:name="_Toc280696866"/>
      <w:r w:rsidRPr="003C7E2E">
        <w:t>Die Google Glass als Vertreter der Augmented Reality</w:t>
      </w:r>
      <w:bookmarkEnd w:id="72"/>
    </w:p>
    <w:p w14:paraId="057E3214" w14:textId="77777777" w:rsidR="00C63EB3" w:rsidRDefault="00C63EB3" w:rsidP="00C63EB3">
      <w:pPr>
        <w:pStyle w:val="BasicText"/>
      </w:pPr>
      <w:r>
        <w:t xml:space="preserve">Bereits seit </w:t>
      </w:r>
      <w:del w:id="73" w:author="Jannik Hoffjann" w:date="2014-12-20T17:16:00Z">
        <w:r w:rsidDel="003116A2">
          <w:delText xml:space="preserve">der </w:delText>
        </w:r>
      </w:del>
      <w:r>
        <w:t>Mitte der 90er Jahre</w:t>
      </w:r>
      <w:ins w:id="74" w:author="Jannik Hoffjann" w:date="2014-12-20T17:16:00Z">
        <w:r w:rsidR="003116A2">
          <w:t>,</w:t>
        </w:r>
      </w:ins>
      <w:r>
        <w:t xml:space="preserve"> </w:t>
      </w:r>
      <w:ins w:id="75" w:author="Jannik Hoffjann" w:date="2014-12-20T17:16:00Z">
        <w:r w:rsidR="003116A2">
          <w:t xml:space="preserve">des letzten Jahrhunderts </w:t>
        </w:r>
      </w:ins>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567AEA55"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7777777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w:t>
      </w:r>
      <w:r>
        <w:lastRenderedPageBreak/>
        <w:t xml:space="preserve">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xml:space="preserve">. Bis heute befindet sich Project Glass in der Open Beta und ist daher nur in sehr kleiner Auflage für Entwickler und Forschungszwecke </w:t>
      </w:r>
      <w:commentRangeStart w:id="76"/>
      <w:r>
        <w:t>verfügbar.</w:t>
      </w:r>
      <w:commentRangeEnd w:id="76"/>
      <w:r>
        <w:rPr>
          <w:rStyle w:val="Kommentarzeichen"/>
        </w:rPr>
        <w:commentReference w:id="76"/>
      </w:r>
    </w:p>
    <w:p w14:paraId="29A1FEBA" w14:textId="77777777" w:rsidR="00C63EB3" w:rsidRDefault="00C63EB3" w:rsidP="00C63EB3">
      <w:pPr>
        <w:pStyle w:val="berschrift2"/>
      </w:pPr>
      <w:bookmarkStart w:id="77" w:name="_Toc280696867"/>
      <w:r w:rsidRPr="003C7E2E">
        <w:t>Spezifikationen und Besonderheiten der Google Glass</w:t>
      </w:r>
      <w:bookmarkEnd w:id="77"/>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78" w:name="_Toc280696868"/>
      <w:r w:rsidRPr="003C7E2E">
        <w:t>Hardwarespezifikationen</w:t>
      </w:r>
      <w:bookmarkEnd w:id="78"/>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79" w:name="_Toc2806968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79"/>
    </w:p>
    <w:p w14:paraId="4B2311ED" w14:textId="77777777" w:rsidR="00C63EB3" w:rsidRDefault="00C63EB3" w:rsidP="00C63EB3">
      <w:pPr>
        <w:pStyle w:val="BasicText"/>
      </w:pPr>
      <w:r>
        <w:t>Bei der Google Glass handelt es sich um eine über wahlweise Sprachbefehle oder ein Touchpad bedienbare AR</w:t>
      </w:r>
      <w:ins w:id="80" w:author="Jannik Hoffjann" w:date="2014-12-20T17:17:00Z">
        <w:r w:rsidR="00EC0734">
          <w:t>-</w:t>
        </w:r>
      </w:ins>
      <w:del w:id="81" w:author="Jannik Hoffjann" w:date="2014-12-20T17:17:00Z">
        <w:r w:rsidDel="00EC0734">
          <w:delText xml:space="preserve"> </w:delText>
        </w:r>
      </w:del>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Allerdings stellt sie ihre Inhalte nicht durch Projektion auf Brillengläsern dar, sondern integriert ein kleines Display in die obere rechte Ecke des Sichtfeldes des Trägers; es handelt sich hier also um ein Head-</w:t>
      </w:r>
      <w:proofErr w:type="spellStart"/>
      <w:r>
        <w:t>Up</w:t>
      </w:r>
      <w:proofErr w:type="spellEnd"/>
      <w:r>
        <w:t xml:space="preserve">-Display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w:t>
      </w:r>
      <w:r>
        <w:lastRenderedPageBreak/>
        <w:t xml:space="preserve">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77777777" w:rsidR="00C63EB3" w:rsidRDefault="00C63EB3" w:rsidP="00C63EB3">
      <w:pPr>
        <w:pStyle w:val="BasicText"/>
      </w:pPr>
      <w:r>
        <w:t>Im hinteren Teil des Geräts befinden sich ein einzelliger Lithium Polymer Akku mit 2.1 Wattstunden (</w:t>
      </w:r>
      <w:proofErr w:type="spellStart"/>
      <w:r>
        <w:t>Wh</w:t>
      </w:r>
      <w:proofErr w:type="spellEnd"/>
      <w:r>
        <w:t xml:space="preserve">) und einem </w:t>
      </w:r>
      <w:commentRangeStart w:id="82"/>
      <w:proofErr w:type="spellStart"/>
      <w:r>
        <w:t>Bone</w:t>
      </w:r>
      <w:proofErr w:type="spellEnd"/>
      <w:r>
        <w:t xml:space="preserve"> </w:t>
      </w:r>
      <w:proofErr w:type="spellStart"/>
      <w:r>
        <w:t>Conduction</w:t>
      </w:r>
      <w:proofErr w:type="spellEnd"/>
      <w:r>
        <w:t xml:space="preserve"> Speaker</w:t>
      </w:r>
      <w:commentRangeEnd w:id="82"/>
      <w:r>
        <w:rPr>
          <w:rStyle w:val="Kommentarzeichen"/>
        </w:rPr>
        <w:commentReference w:id="82"/>
      </w:r>
      <w:r>
        <w:t xml:space="preserve">. An der rechten Seite ist ein Touchpad zu finden, welches die Eingabe ähnlich einem Notebook-Touchpad ermöglicht. An der 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fldChar w:fldCharType="separate"/>
      </w:r>
      <w:r w:rsidRPr="001A0F85">
        <w:rPr>
          <w:noProof/>
        </w:rPr>
        <w:t>(Torborg und Simpson 2012; Google 2014a)</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77777777" w:rsidR="00C63EB3" w:rsidRDefault="00C63EB3" w:rsidP="00C63EB3">
      <w:r>
        <w:t xml:space="preserve">Das Gerät hat bei starker Beanspruchung, wie zum Beispiel dem Aufnehmen eines 720p-Videos oder der durchgehende Berechnung von aufwändigen Algorithmen eine ungefähre Akkulaufzeit von 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83" w:name="_Toc280696869"/>
      <w:r w:rsidRPr="003C7E2E">
        <w:t>Softwarespezifikationen</w:t>
      </w:r>
      <w:bookmarkEnd w:id="83"/>
    </w:p>
    <w:p w14:paraId="07B6BF0C" w14:textId="77777777" w:rsidR="00C63EB3" w:rsidRDefault="00C63EB3" w:rsidP="00C63EB3">
      <w:pPr>
        <w:pStyle w:val="BasicText"/>
      </w:pPr>
      <w:r>
        <w:t>Die Glass benutzt Googles hauseigenes Betriebssystem für den mobilen Markt, ‚</w:t>
      </w:r>
      <w:proofErr w:type="spellStart"/>
      <w:r>
        <w:t>Android</w:t>
      </w:r>
      <w:proofErr w:type="spellEnd"/>
      <w:r>
        <w:t xml:space="preserve">’. Dies ermöglicht es Entwicklern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84"/>
      <w:r>
        <w:t xml:space="preserve">Major Version 5.0. </w:t>
      </w:r>
      <w:commentRangeEnd w:id="84"/>
      <w:r>
        <w:rPr>
          <w:rStyle w:val="Kommentarzeichen"/>
        </w:rPr>
        <w:commentReference w:id="84"/>
      </w:r>
    </w:p>
    <w:p w14:paraId="08CBE922" w14:textId="77777777" w:rsidR="00C63EB3" w:rsidRDefault="00C63EB3" w:rsidP="00C63EB3">
      <w:pPr>
        <w:pStyle w:val="BasicText"/>
      </w:pPr>
      <w:proofErr w:type="spellStart"/>
      <w:r>
        <w:t>Android</w:t>
      </w:r>
      <w:proofErr w:type="spellEnd"/>
      <w:r>
        <w:t xml:space="preserve"> basiert in hohem Maß auf der Programmiersprache Java. Diese wird allerdings anders als auf dem Desktop 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77777777" w:rsidR="00C63EB3" w:rsidRDefault="00C63EB3" w:rsidP="00C63EB3">
      <w:pPr>
        <w:pStyle w:val="BasicText"/>
      </w:pPr>
      <w:r>
        <w:t xml:space="preserve">Zum Ansprechen der speziellen Komponenten der AR-Brille hat Google zu dem eine Erweiterung des </w:t>
      </w:r>
      <w:proofErr w:type="spellStart"/>
      <w:r>
        <w:t>Android</w:t>
      </w:r>
      <w:proofErr w:type="spellEnd"/>
      <w:r>
        <w:t xml:space="preserve"> Software Development Kit (SDK), das Glass Development 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fldChar w:fldCharType="separate"/>
      </w:r>
      <w:r w:rsidRPr="001A0F85">
        <w:rPr>
          <w:noProof/>
        </w:rPr>
        <w:t>(Google 2014b)</w:t>
      </w:r>
      <w:r>
        <w:fldChar w:fldCharType="end"/>
      </w:r>
      <w:r>
        <w:t xml:space="preserve">. </w:t>
      </w:r>
    </w:p>
    <w:p w14:paraId="5F2663B6" w14:textId="77777777" w:rsidR="00C63EB3" w:rsidRDefault="00C63EB3" w:rsidP="00C63EB3">
      <w:pPr>
        <w:pStyle w:val="BasicText"/>
      </w:pPr>
      <w:r>
        <w:lastRenderedPageBreak/>
        <w:t>GDK übernimmt auf der Glass im Wesentlichen die Verwaltung der Glass-eigenen Komponenten. Zudem werden Methoden zur Verfügung gestellt um ein Erstellen der speziell für die AR Brille entwickelten UI-Elementen, den Cards, zu erm</w:t>
      </w:r>
      <w:commentRangeStart w:id="85"/>
      <w:r>
        <w:t>öglichen</w:t>
      </w:r>
      <w:commentRangeEnd w:id="85"/>
      <w:r>
        <w:rPr>
          <w:rStyle w:val="Kommentarzeichen"/>
        </w:rPr>
        <w:commentReference w:id="85"/>
      </w:r>
      <w:r>
        <w:t>.</w:t>
      </w:r>
    </w:p>
    <w:p w14:paraId="5ECC2AD0" w14:textId="77777777" w:rsidR="00C63EB3" w:rsidRDefault="00C63EB3" w:rsidP="00C63EB3">
      <w:pPr>
        <w:pStyle w:val="berschrift1"/>
      </w:pPr>
      <w:bookmarkStart w:id="86" w:name="_Toc280696870"/>
      <w:r w:rsidRPr="003C7E2E">
        <w:lastRenderedPageBreak/>
        <w:t xml:space="preserve">Einblendung von kontextsensitiven Inhalten auf der </w:t>
      </w:r>
      <w:r>
        <w:t xml:space="preserve">Google </w:t>
      </w:r>
      <w:r w:rsidRPr="003C7E2E">
        <w:t>Glass</w:t>
      </w:r>
      <w:bookmarkEnd w:id="86"/>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87" w:name="_Toc280696871"/>
      <w:r w:rsidRPr="003C7E2E">
        <w:t>Idee und Funktionsweise der kontextsensitiven Applikation</w:t>
      </w:r>
      <w:bookmarkEnd w:id="87"/>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88" w:name="_Toc2806968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Pr>
          <w:b w:val="0"/>
        </w:rPr>
        <w:t>Darstellung der Funktionsweise der kontextsensitiven Applikation</w:t>
      </w:r>
      <w:bookmarkEnd w:id="88"/>
    </w:p>
    <w:p w14:paraId="428A7B1B" w14:textId="77777777"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2.2.1 angesprochenen Definition eines Location-</w:t>
      </w:r>
      <w:proofErr w:type="spellStart"/>
      <w:r>
        <w:t>Based</w:t>
      </w:r>
      <w:proofErr w:type="spellEnd"/>
      <w:r>
        <w:t xml:space="preserve"> Services, als auch der in 2.1 genannten eines Kontextsensitiven Systems genügt. </w:t>
      </w:r>
    </w:p>
    <w:p w14:paraId="55A19745" w14:textId="77777777" w:rsidR="00C63EB3" w:rsidRDefault="00C63EB3" w:rsidP="00C63EB3">
      <w:pPr>
        <w:pStyle w:val="BasicText"/>
      </w:pPr>
      <w:r>
        <w:t xml:space="preserve">Auch einige von freien Entwicklern veröffentlichte Anwendungen gehen den Weg der Kontextsensitivität und nutzen die Möglichkeiten der Google Glas, um die über Sensoren ermittelten Außenwelteinflüsse auszuwerten und so dem Nutzer kontextsensitive Informationen </w:t>
      </w:r>
      <w:commentRangeStart w:id="89"/>
      <w:r>
        <w:t>anzubieten</w:t>
      </w:r>
      <w:commentRangeEnd w:id="89"/>
      <w:r>
        <w:rPr>
          <w:rStyle w:val="Kommentarzeichen"/>
        </w:rPr>
        <w:commentReference w:id="89"/>
      </w:r>
      <w:r>
        <w:t xml:space="preserve">. So sind Applikationen erhältlich, die Filmtrailer beim Betrachten eines Posters einblenden, oder anhand der Position des Nutzers relevante </w:t>
      </w:r>
      <w:proofErr w:type="spellStart"/>
      <w:r>
        <w:t>Wikipediaartikel</w:t>
      </w:r>
      <w:proofErr w:type="spellEnd"/>
      <w:r>
        <w:t xml:space="preserve"> anzeigen.</w:t>
      </w:r>
    </w:p>
    <w:p w14:paraId="33351174" w14:textId="77777777" w:rsidR="00C63EB3" w:rsidRDefault="00C63EB3" w:rsidP="00C63EB3">
      <w:pPr>
        <w:pStyle w:val="BasicText"/>
      </w:pPr>
      <w:r>
        <w:lastRenderedPageBreak/>
        <w:t xml:space="preserve">Die Idee zur Applikation dieser Arbeit entstand direkt aus dem angeschlossenen Forschungsprojekt </w:t>
      </w:r>
      <w:proofErr w:type="spellStart"/>
      <w:r>
        <w:t>Glassroom</w:t>
      </w:r>
      <w:proofErr w:type="spellEnd"/>
      <w:r>
        <w:t>. Durch Nutzung einer AR-Brille, in 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77777777" w:rsidR="00C63EB3" w:rsidRDefault="00C63EB3" w:rsidP="00C63EB3">
      <w:pPr>
        <w:pStyle w:val="BasicText"/>
      </w:pPr>
      <w:r>
        <w:t xml:space="preserve">Die Brille schickt dazu das Foto an einen Server, auf dem die Übereinstimmung des Bildes mit allen bereits bekannten Bildern ermittelt wird. Bei Erfolg werden die Informationen zu dem am besten übereinstimmenden Bild an die Google Glass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p>
    <w:p w14:paraId="7EB7C9F0" w14:textId="77777777" w:rsidR="00C63EB3" w:rsidRDefault="00C63EB3" w:rsidP="00C63EB3">
      <w:pPr>
        <w:pStyle w:val="BasicText"/>
      </w:pPr>
      <w:r>
        <w:t xml:space="preserve">Um diese rechenintensiven und aufwendigen Prozesse von der Glass zu nehmen, wurde jegliche Rechenarbeit auf einen Server in der </w:t>
      </w:r>
      <w:proofErr w:type="spellStart"/>
      <w:r>
        <w:t>Cloud</w:t>
      </w:r>
      <w:proofErr w:type="spellEnd"/>
      <w:r>
        <w:t xml:space="preserve"> ausgelagert. Auf der Glass selber verbleiben nur die den User direkt betreffenden Prozesse wie UI-Darstellung, Fotografieren, Upload des Bildes und Anzeigen der Ergebnisse. Eine weitere Einschränkung entstand durch die Auslagerung der benötigten Methoden zur SURF </w:t>
      </w:r>
      <w:proofErr w:type="spellStart"/>
      <w:r>
        <w:t>Keypointerkennung</w:t>
      </w:r>
      <w:proofErr w:type="spellEnd"/>
      <w:r>
        <w:t xml:space="preserve">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xml:space="preserve">. Diese ist bis heute nur über Umwege in der </w:t>
      </w:r>
      <w:proofErr w:type="spellStart"/>
      <w:r>
        <w:t>Android</w:t>
      </w:r>
      <w:proofErr w:type="spellEnd"/>
      <w:r>
        <w:t>-Version v</w:t>
      </w:r>
      <w:commentRangeStart w:id="90"/>
      <w:r>
        <w:t xml:space="preserve">erfügbar. </w:t>
      </w:r>
      <w:commentRangeEnd w:id="90"/>
      <w:r>
        <w:rPr>
          <w:rStyle w:val="Kommentarzeichen"/>
        </w:rPr>
        <w:commentReference w:id="90"/>
      </w:r>
    </w:p>
    <w:p w14:paraId="6BCAE622" w14:textId="77777777" w:rsidR="00C63EB3" w:rsidRDefault="00C63EB3" w:rsidP="00C63EB3">
      <w:pPr>
        <w:pStyle w:val="BasicText"/>
      </w:pPr>
      <w:r>
        <w:t xml:space="preserve">Der implementierte </w:t>
      </w:r>
      <w:proofErr w:type="spellStart"/>
      <w:r>
        <w:t>Matchingprozess</w:t>
      </w:r>
      <w:proofErr w:type="spellEnd"/>
      <w:r>
        <w:t xml:space="preserve"> erfolgt dabei in 4 Schritten:</w:t>
      </w:r>
    </w:p>
    <w:p w14:paraId="61EBA08F"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277B71AE" w14:textId="77777777" w:rsidR="00C63EB3" w:rsidRDefault="00C63EB3" w:rsidP="00C63EB3">
      <w:pPr>
        <w:pStyle w:val="BasicText"/>
        <w:numPr>
          <w:ilvl w:val="0"/>
          <w:numId w:val="15"/>
        </w:numPr>
      </w:pPr>
      <w:r>
        <w:t>Extraktion der Deskriptoren</w:t>
      </w:r>
      <w:ins w:id="91" w:author="Jannik Hoffjann" w:date="2014-12-20T17:20:00Z">
        <w:r w:rsidR="00EC0734">
          <w:t>,</w:t>
        </w:r>
      </w:ins>
      <w:del w:id="92" w:author="Jannik Hoffjann" w:date="2014-12-20T17:20:00Z">
        <w:r w:rsidDel="00EC0734">
          <w:delText>.</w:delText>
        </w:r>
      </w:del>
      <w:r>
        <w:t xml:space="preserve"> die das Bild beschreiben</w:t>
      </w:r>
    </w:p>
    <w:p w14:paraId="45C4F0FC"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proofErr w:type="spellStart"/>
      <w:r w:rsidRPr="00F82036">
        <w:t>Representational</w:t>
      </w:r>
      <w:proofErr w:type="spellEnd"/>
      <w:r>
        <w:t xml:space="preserve"> State Transfer - </w:t>
      </w:r>
      <w:proofErr w:type="spellStart"/>
      <w:r>
        <w:t>Application</w:t>
      </w:r>
      <w:proofErr w:type="spellEnd"/>
      <w:r>
        <w:t xml:space="preserve"> </w:t>
      </w:r>
      <w:proofErr w:type="spellStart"/>
      <w:r>
        <w:t>Programming</w:t>
      </w:r>
      <w:proofErr w:type="spellEnd"/>
      <w:r>
        <w:t xml:space="preserve"> Interface) verfügt. </w:t>
      </w:r>
    </w:p>
    <w:p w14:paraId="3C055D52" w14:textId="77777777" w:rsidR="00C63EB3" w:rsidRDefault="00C63EB3" w:rsidP="00C63EB3">
      <w:pPr>
        <w:pStyle w:val="BasicText"/>
      </w:pPr>
      <w:r>
        <w:lastRenderedPageBreak/>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77777777"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zu der Objektdatenbank automatisch ein und ermittelt den ersten Absatz zu einem mitangegeben Schlüsselwort.</w:t>
      </w:r>
    </w:p>
    <w:p w14:paraId="25D95F5D" w14:textId="77777777" w:rsidR="00C63EB3" w:rsidRDefault="00C63EB3" w:rsidP="00C63EB3">
      <w:pPr>
        <w:pStyle w:val="berschrift2"/>
      </w:pPr>
      <w:bookmarkStart w:id="93" w:name="_Toc280696872"/>
      <w:r w:rsidRPr="003C7E2E">
        <w:t>Vorstellung von OpenCV und der verwendeten Algorithmen</w:t>
      </w:r>
      <w:bookmarkEnd w:id="93"/>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94" w:name="_Toc280696873"/>
      <w:r>
        <w:t xml:space="preserve">OpenCV und </w:t>
      </w:r>
      <w:proofErr w:type="spellStart"/>
      <w:r>
        <w:t>JavaCPP</w:t>
      </w:r>
      <w:bookmarkEnd w:id="94"/>
      <w:proofErr w:type="spellEnd"/>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t xml:space="preserve"> (</w:t>
      </w:r>
      <w:hyperlink r:id="rId18" w:history="1">
        <w:r w:rsidRPr="00D86396">
          <w:rPr>
            <w:rStyle w:val="Link"/>
          </w:rPr>
          <w:t>https://github.com/bytedeco/javacpp</w:t>
        </w:r>
      </w:hyperlink>
      <w:r>
        <w:t xml:space="preserve">)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2F40DF3E" w14:textId="77777777" w:rsidR="00C63EB3" w:rsidRDefault="00C63EB3" w:rsidP="00C63EB3">
      <w:pPr>
        <w:pStyle w:val="berschrift3"/>
      </w:pPr>
      <w:bookmarkStart w:id="95" w:name="_Toc280696874"/>
      <w:bookmarkStart w:id="96" w:name="_Ref280799146"/>
      <w:r w:rsidRPr="003C7E2E">
        <w:lastRenderedPageBreak/>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95"/>
      <w:bookmarkEnd w:id="96"/>
      <w:proofErr w:type="spellEnd"/>
    </w:p>
    <w:p w14:paraId="66C12291" w14:textId="77777777" w:rsidR="00C63EB3" w:rsidRDefault="00C63EB3" w:rsidP="00C63EB3">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97" w:name="_Toc2806968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Pr>
          <w:b w:val="0"/>
        </w:rPr>
        <w:t>SURF-</w:t>
      </w:r>
      <w:proofErr w:type="spellStart"/>
      <w:r>
        <w:rPr>
          <w:b w:val="0"/>
        </w:rPr>
        <w:t>Keypointerkennung</w:t>
      </w:r>
      <w:proofErr w:type="spellEnd"/>
      <w:r>
        <w:rPr>
          <w:b w:val="0"/>
        </w:rPr>
        <w:t xml:space="preserve"> auf einem Logo</w:t>
      </w:r>
      <w:bookmarkEnd w:id="97"/>
    </w:p>
    <w:p w14:paraId="39469B71" w14:textId="5D51EDA1" w:rsidR="00EC0734" w:rsidRDefault="00EC0734" w:rsidP="00C63EB3">
      <w:pPr>
        <w:pStyle w:val="BasicText"/>
        <w:rPr>
          <w:ins w:id="98" w:author="Jannik Hoffjann" w:date="2014-12-20T17:23:00Z"/>
        </w:rPr>
      </w:pPr>
      <w:commentRangeStart w:id="99"/>
      <w:r>
        <w:t xml:space="preserve">Bei SURF handelt es sich um einen </w:t>
      </w:r>
      <w:proofErr w:type="spellStart"/>
      <w:r>
        <w:t>Keypointerkennungs</w:t>
      </w:r>
      <w:proofErr w:type="spellEnd"/>
      <w:r>
        <w:t>- und Beschreibungsalgorithmus</w:t>
      </w:r>
      <w:ins w:id="100" w:author="Jannik Hoffjann" w:date="2014-12-21T15:28:00Z">
        <w:r w:rsidR="00E03008">
          <w:t xml:space="preserve"> und wird als ein als Algorithmus zur </w:t>
        </w:r>
        <w:proofErr w:type="spellStart"/>
        <w:r w:rsidR="00E03008">
          <w:t>Blob</w:t>
        </w:r>
        <w:proofErr w:type="spellEnd"/>
        <w:r w:rsidR="00E03008">
          <w:t xml:space="preserve"> Erkennung gezählt</w:t>
        </w:r>
      </w:ins>
      <w:ins w:id="101" w:author="Jannik Hoffjann" w:date="2014-12-21T15:29:00Z">
        <w:r w:rsidR="00E03008">
          <w:t xml:space="preserve"> </w:t>
        </w:r>
        <w:r w:rsidR="00E03008">
          <w:fldChar w:fldCharType="begin" w:fldLock="1"/>
        </w:r>
      </w:ins>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E03008">
        <w:fldChar w:fldCharType="separate"/>
      </w:r>
      <w:r w:rsidR="00E03008" w:rsidRPr="00E03008">
        <w:rPr>
          <w:noProof/>
        </w:rPr>
        <w:t>(Bay et al. 2008, S. 8)</w:t>
      </w:r>
      <w:ins w:id="102" w:author="Jannik Hoffjann" w:date="2014-12-21T15:29:00Z">
        <w:r w:rsidR="00E03008">
          <w:fldChar w:fldCharType="end"/>
        </w:r>
      </w:ins>
      <w:ins w:id="103" w:author="Jannik Hoffjann" w:date="2014-12-21T15:28:00Z">
        <w:r w:rsidR="00E03008">
          <w:t>.</w:t>
        </w:r>
      </w:ins>
      <w:del w:id="104" w:author="Jannik Hoffjann" w:date="2014-12-21T15:28:00Z">
        <w:r w:rsidDel="00E03008">
          <w:delText>,</w:delText>
        </w:r>
      </w:del>
      <w:r>
        <w:t xml:space="preserve"> </w:t>
      </w:r>
      <w:del w:id="105" w:author="Jannik Hoffjann" w:date="2014-12-21T15:28:00Z">
        <w:r w:rsidDel="00E03008">
          <w:delText>welcher in der Lage ist</w:delText>
        </w:r>
      </w:del>
      <w:ins w:id="106" w:author="Jannik Hoffjann" w:date="2014-12-21T15:28:00Z">
        <w:r w:rsidR="00E03008">
          <w:t>Dieser ist in der Lage</w:t>
        </w:r>
      </w:ins>
      <w:r>
        <w:t xml:space="preserve">,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xml:space="preserve">,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als am zuverlässigsten heraus.</w:t>
      </w:r>
      <w:commentRangeEnd w:id="99"/>
      <w:r>
        <w:rPr>
          <w:rStyle w:val="Kommentarzeichen"/>
        </w:rPr>
        <w:commentReference w:id="99"/>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w:t>
      </w:r>
      <w:proofErr w:type="spellStart"/>
      <w:r>
        <w:t>Scale</w:t>
      </w:r>
      <w:proofErr w:type="spellEnd"/>
      <w:r>
        <w:t xml:space="preserv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107"/>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107"/>
      <w:r>
        <w:rPr>
          <w:rStyle w:val="Kommentarzeichen"/>
        </w:rPr>
        <w:commentReference w:id="107"/>
      </w:r>
      <w:r>
        <w:t xml:space="preserve">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lastRenderedPageBreak/>
        <w:t>Stack</w:t>
      </w:r>
      <w:proofErr w:type="spellEnd"/>
      <w:r>
        <w:t xml:space="preserve">,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108" w:name="_Toc2806968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108"/>
    </w:p>
    <w:p w14:paraId="3282DFF5" w14:textId="77777777" w:rsidR="00C63EB3" w:rsidRDefault="00C63EB3" w:rsidP="00C63EB3">
      <w:pPr>
        <w:pStyle w:val="BasicText"/>
      </w:pPr>
      <w:r>
        <w:t xml:space="preserve">Nach Erkennung und Berechnung der einzelnen Bildpunkte wird anhand dieser von SURF das Bild in Quadrate aufgeteilt und für diese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61D68ADA" w14:textId="77777777"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lastRenderedPageBreak/>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79B7696" w14:textId="77777777" w:rsidR="00C63EB3" w:rsidRDefault="00C63EB3" w:rsidP="00C63EB3">
      <w:pPr>
        <w:pStyle w:val="Beschriftung"/>
      </w:pPr>
      <w:bookmarkStart w:id="109" w:name="_Toc280696896"/>
      <w:r w:rsidRPr="00C33FAB">
        <w:t xml:space="preserve">Abb. </w:t>
      </w:r>
      <w:fldSimple w:instr=" STYLEREF 1 \s ">
        <w:r>
          <w:rPr>
            <w:noProof/>
          </w:rPr>
          <w:t>4</w:t>
        </w:r>
      </w:fldSimple>
      <w:r w:rsidRPr="00C33FAB">
        <w:t>.</w:t>
      </w:r>
      <w:fldSimple w:instr=" SEQ Abb. \* ARABIC \s 1 ">
        <w:r>
          <w:rPr>
            <w:noProof/>
          </w:rPr>
          <w:t>4</w:t>
        </w:r>
      </w:fldSimple>
      <w:r w:rsidRPr="00FC02FE">
        <w:rPr>
          <w:b w:val="0"/>
        </w:rPr>
        <w:tab/>
      </w:r>
      <w:r>
        <w:rPr>
          <w:b w:val="0"/>
        </w:rPr>
        <w:t xml:space="preserve">Fast </w:t>
      </w:r>
      <w:proofErr w:type="spellStart"/>
      <w:r>
        <w:rPr>
          <w:b w:val="0"/>
        </w:rPr>
        <w:t>Approximate</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109"/>
    </w:p>
    <w:p w14:paraId="52214690" w14:textId="54EDC183" w:rsidR="00C63EB3" w:rsidRDefault="00C63EB3" w:rsidP="00C63EB3">
      <w:pPr>
        <w:pStyle w:val="BasicText"/>
      </w:pPr>
      <w:r>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gefilter</w:t>
      </w:r>
      <w:ins w:id="110" w:author="Jannik Hoffjann" w:date="2014-12-21T15:26:00Z">
        <w:r w:rsidR="00E03008">
          <w:t>t</w:t>
        </w:r>
      </w:ins>
      <w:r>
        <w:t>.</w:t>
      </w:r>
    </w:p>
    <w:p w14:paraId="619CD5A2" w14:textId="77777777" w:rsidR="00C63EB3" w:rsidRPr="00F07E5A" w:rsidRDefault="00C63EB3" w:rsidP="00C63EB3">
      <w:pPr>
        <w:pStyle w:val="BasicText"/>
      </w:pPr>
      <w:commentRangeStart w:id="111"/>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111"/>
      <w:r>
        <w:rPr>
          <w:rStyle w:val="Kommentarzeichen"/>
        </w:rPr>
        <w:commentReference w:id="111"/>
      </w:r>
      <w:r>
        <w:t>.</w:t>
      </w:r>
    </w:p>
    <w:p w14:paraId="58BC8117" w14:textId="77777777" w:rsidR="00C63EB3" w:rsidRPr="00FA7ED3" w:rsidRDefault="00C63EB3" w:rsidP="00C63EB3"/>
    <w:p w14:paraId="52B13602" w14:textId="77777777" w:rsidR="00C63EB3" w:rsidRDefault="00C63EB3" w:rsidP="00C63EB3">
      <w:pPr>
        <w:pStyle w:val="berschrift1"/>
      </w:pPr>
      <w:bookmarkStart w:id="112" w:name="_Toc280696875"/>
      <w:r w:rsidRPr="003C7E2E">
        <w:lastRenderedPageBreak/>
        <w:t>Umsetzung einer kontextsensitiven Applikation mit OpenCV</w:t>
      </w:r>
      <w:bookmarkEnd w:id="112"/>
    </w:p>
    <w:p w14:paraId="7371BEB8" w14:textId="77777777" w:rsidR="00C63EB3" w:rsidRPr="00C65796" w:rsidRDefault="00C63EB3" w:rsidP="00C63EB3">
      <w:pPr>
        <w:pStyle w:val="BasicText"/>
      </w:pPr>
      <w:r>
        <w:t>In diesem Kapitel werden zuerst die verwendeten technischen Komponenten der umgesetzten protypischen Applikation vorgestellt. Im Anschluss wird in die Implementation eingeführt, um diese im Anschluss auszuwerten.</w:t>
      </w:r>
    </w:p>
    <w:p w14:paraId="6DAE8A6F" w14:textId="77777777" w:rsidR="00C63EB3" w:rsidRDefault="00C63EB3" w:rsidP="00C63EB3">
      <w:pPr>
        <w:pStyle w:val="berschrift2"/>
      </w:pPr>
      <w:bookmarkStart w:id="113" w:name="_Toc280696876"/>
      <w:r w:rsidRPr="003C7E2E">
        <w:t xml:space="preserve">Vorstellung der Implementation </w:t>
      </w:r>
      <w:r>
        <w:t>und ihrer Komponenten</w:t>
      </w:r>
      <w:bookmarkEnd w:id="113"/>
    </w:p>
    <w:p w14:paraId="5C01AC40" w14:textId="49895F70" w:rsidR="00C63EB3" w:rsidRDefault="00C63EB3" w:rsidP="00C63EB3">
      <w:pPr>
        <w:pStyle w:val="BasicText"/>
      </w:pPr>
      <w:r>
        <w:t>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ins w:id="114" w:author="Jannik Hoffjann" w:date="2014-12-21T15:36:00Z">
        <w:r w:rsidR="00CC4EF2">
          <w:t xml:space="preserve"> Es handelt sich also um eine Applikation</w:t>
        </w:r>
      </w:ins>
      <w:ins w:id="115" w:author="Jannik Hoffjann" w:date="2014-12-21T15:38:00Z">
        <w:r w:rsidR="00CC4EF2">
          <w:t xml:space="preserve"> der Kategorie „</w:t>
        </w:r>
        <w:proofErr w:type="spellStart"/>
        <w:r w:rsidR="00CC4EF2">
          <w:t>Context</w:t>
        </w:r>
        <w:proofErr w:type="spellEnd"/>
        <w:r w:rsidR="00CC4EF2">
          <w:t xml:space="preserve"> Server“ (siehe </w:t>
        </w:r>
      </w:ins>
      <w:ins w:id="116" w:author="Jannik Hoffjann" w:date="2014-12-21T15:37:00Z">
        <w:r w:rsidR="00CC4EF2" w:rsidRPr="00E2265D">
          <w:rPr>
            <w:rStyle w:val="IntensiverVerweis"/>
          </w:rPr>
          <w:fldChar w:fldCharType="begin"/>
        </w:r>
        <w:r w:rsidR="00CC4EF2" w:rsidRPr="00E2265D">
          <w:rPr>
            <w:rStyle w:val="IntensiverVerweis"/>
          </w:rPr>
          <w:instrText xml:space="preserve"> REF _Ref280795591 \r </w:instrText>
        </w:r>
      </w:ins>
      <w:r w:rsidR="00CC4EF2" w:rsidRPr="00E2265D">
        <w:rPr>
          <w:rStyle w:val="IntensiverVerweis"/>
        </w:rPr>
        <w:fldChar w:fldCharType="separate"/>
      </w:r>
      <w:ins w:id="117" w:author="Jannik Hoffjann" w:date="2014-12-21T15:37:00Z">
        <w:r w:rsidR="00CC4EF2" w:rsidRPr="00E2265D">
          <w:rPr>
            <w:rStyle w:val="IntensiverVerweis"/>
          </w:rPr>
          <w:t>2.2</w:t>
        </w:r>
        <w:r w:rsidR="00CC4EF2" w:rsidRPr="00E2265D">
          <w:rPr>
            <w:rStyle w:val="IntensiverVerweis"/>
          </w:rPr>
          <w:fldChar w:fldCharType="end"/>
        </w:r>
      </w:ins>
      <w:ins w:id="118" w:author="Jannik Hoffjann" w:date="2014-12-21T15:39:00Z">
        <w:r w:rsidR="00CC4EF2">
          <w:t xml:space="preserve">), welche Sensoren des visuellen Typs (siehe </w:t>
        </w:r>
      </w:ins>
      <w:ins w:id="119" w:author="Jannik Hoffjann" w:date="2014-12-21T15:40:00Z">
        <w:r w:rsidR="00CC4EF2" w:rsidRPr="00E2265D">
          <w:rPr>
            <w:rStyle w:val="IntensiverVerweis"/>
          </w:rPr>
          <w:fldChar w:fldCharType="begin"/>
        </w:r>
        <w:r w:rsidR="00CC4EF2" w:rsidRPr="00E2265D">
          <w:rPr>
            <w:rStyle w:val="IntensiverVerweis"/>
          </w:rPr>
          <w:instrText xml:space="preserve"> REF _Ref280794651 </w:instrText>
        </w:r>
      </w:ins>
      <w:r w:rsidR="00CC4EF2" w:rsidRPr="00E2265D">
        <w:rPr>
          <w:rStyle w:val="IntensiverVerweis"/>
        </w:rPr>
        <w:fldChar w:fldCharType="separate"/>
      </w:r>
      <w:ins w:id="120" w:author="Jannik Hoffjann" w:date="2014-12-21T15:40:00Z">
        <w:r w:rsidR="00CC4EF2" w:rsidRPr="00E2265D">
          <w:rPr>
            <w:rStyle w:val="IntensiverVerweis"/>
          </w:rPr>
          <w:t>Tabelle 2.1</w:t>
        </w:r>
        <w:r w:rsidR="00CC4EF2" w:rsidRPr="00E2265D">
          <w:rPr>
            <w:rStyle w:val="IntensiverVerweis"/>
          </w:rPr>
          <w:fldChar w:fldCharType="end"/>
        </w:r>
        <w:r w:rsidR="00CC4EF2">
          <w:t>)</w:t>
        </w:r>
      </w:ins>
      <w:ins w:id="121" w:author="Jannik Hoffjann" w:date="2014-12-21T15:39:00Z">
        <w:r w:rsidR="00CC4EF2">
          <w:t xml:space="preserve"> nutzt. </w:t>
        </w:r>
      </w:ins>
      <w:r>
        <w:t xml:space="preserve">Der Übersicht halber sind die wichtigsten genutzten technischen Komponenten in der </w:t>
      </w:r>
      <w:r w:rsidRPr="008C65C7">
        <w:rPr>
          <w:rStyle w:val="IntensiverVerweis"/>
        </w:rPr>
        <w:t>Tabelle 5.1</w:t>
      </w:r>
      <w:r>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122" w:name="_Toc280696910"/>
      <w:r>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122"/>
      <w:r>
        <w:rPr>
          <w:b w:val="0"/>
        </w:rPr>
        <w:t xml:space="preserve">  </w:t>
      </w:r>
    </w:p>
    <w:p w14:paraId="7C896DCD"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123"/>
      <w:r>
        <w:t xml:space="preserve">(XE 22.0) </w:t>
      </w:r>
      <w:commentRangeEnd w:id="123"/>
      <w:r>
        <w:rPr>
          <w:rStyle w:val="Kommentarzeichen"/>
        </w:rPr>
        <w:commentReference w:id="123"/>
      </w:r>
      <w:r>
        <w:t xml:space="preserve">programmiert, welche auf der </w:t>
      </w:r>
      <w:proofErr w:type="spellStart"/>
      <w:r>
        <w:t>Android</w:t>
      </w:r>
      <w:proofErr w:type="spellEnd"/>
      <w:r>
        <w:t xml:space="preserve"> Version 4.4.2 basiert. </w:t>
      </w:r>
      <w:commentRangeStart w:id="124"/>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124"/>
      <w:r>
        <w:rPr>
          <w:rStyle w:val="Kommentarzeichen"/>
        </w:rPr>
        <w:commentReference w:id="124"/>
      </w:r>
      <w:r>
        <w:t xml:space="preserve"> Die Standardbibliotheken von </w:t>
      </w:r>
      <w:proofErr w:type="spellStart"/>
      <w:r>
        <w:t>Android</w:t>
      </w:r>
      <w:proofErr w:type="spellEnd"/>
      <w:r>
        <w:t xml:space="preserve"> wurden durch den gezielten Einsatz </w:t>
      </w:r>
      <w:commentRangeStart w:id="125"/>
      <w:r>
        <w:t xml:space="preserve">der Apache HTTP Components </w:t>
      </w:r>
      <w:commentRangeEnd w:id="125"/>
      <w:r>
        <w:rPr>
          <w:rStyle w:val="Kommentarzeichen"/>
        </w:rPr>
        <w:commentReference w:id="125"/>
      </w:r>
      <w:r>
        <w:t xml:space="preserve">in der Version 4.3.5 erweitert. Dabei handelt es sich um in der Java-Welt etablierte Bibliotheken zur HTTP Kommunikationen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3F46599E" w14:textId="77777777"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126"/>
      <w:r>
        <w:t xml:space="preserve">guten Integration mit </w:t>
      </w:r>
      <w:proofErr w:type="spellStart"/>
      <w:r>
        <w:t>Jetty</w:t>
      </w:r>
      <w:proofErr w:type="spellEnd"/>
      <w:r>
        <w:t xml:space="preserve"> </w:t>
      </w:r>
      <w:commentRangeEnd w:id="126"/>
      <w:r>
        <w:rPr>
          <w:rStyle w:val="Kommentarzeichen"/>
        </w:rPr>
        <w:commentReference w:id="126"/>
      </w:r>
      <w:r>
        <w:t xml:space="preserve">kommt </w:t>
      </w:r>
      <w:proofErr w:type="spellStart"/>
      <w:r>
        <w:t>Maven</w:t>
      </w:r>
      <w:proofErr w:type="spellEnd"/>
      <w:r>
        <w:t xml:space="preserve"> zum Einsatz. Das </w:t>
      </w:r>
      <w:proofErr w:type="spellStart"/>
      <w:r>
        <w:t>Logging</w:t>
      </w:r>
      <w:proofErr w:type="spellEnd"/>
      <w:r>
        <w:t xml:space="preserve"> der Serveraktivitäten und -fehler geschieht über die Log4j-Bibliothek von Apache und jegliche Nutzung von JSON-Dateien wird mit der GSON-Bibliothek von Google, welche eine Erstellung von JSON aus Java Objekten und </w:t>
      </w:r>
      <w:proofErr w:type="spellStart"/>
      <w:r>
        <w:t>vice-versa</w:t>
      </w:r>
      <w:proofErr w:type="spellEnd"/>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127" w:name="_Ref280434892"/>
      <w:bookmarkStart w:id="128" w:name="_Toc280696877"/>
      <w:r>
        <w:lastRenderedPageBreak/>
        <w:t>Glass Client</w:t>
      </w:r>
      <w:bookmarkEnd w:id="127"/>
      <w:bookmarkEnd w:id="128"/>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129" w:name="_Toc280696897"/>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129"/>
    </w:p>
    <w:p w14:paraId="03C0B872" w14:textId="77777777" w:rsidR="00C63EB3" w:rsidRDefault="00C63EB3" w:rsidP="00C63EB3">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 xml:space="preserve">-Klasse, welche den Großteil der Logik der Applikation darstellt. Daneben gibt es noch eine Hilfsklasse, Upload, welche die </w:t>
      </w:r>
      <w:proofErr w:type="spellStart"/>
      <w:r>
        <w:t>MainActivity</w:t>
      </w:r>
      <w:proofErr w:type="spellEnd"/>
      <w:r>
        <w:t xml:space="preserve">-Klasse beim Hochladen der Bilder an den Server unterstützt, sowie zwei versteckte Klassen innerhalb von </w:t>
      </w:r>
      <w:commentRangeStart w:id="130"/>
      <w:proofErr w:type="spellStart"/>
      <w:r>
        <w:t>MainActivity</w:t>
      </w:r>
      <w:proofErr w:type="spellEnd"/>
      <w:r>
        <w:t>..</w:t>
      </w:r>
      <w:commentRangeEnd w:id="130"/>
      <w:r>
        <w:rPr>
          <w:rStyle w:val="Kommentarzeichen"/>
        </w:rPr>
        <w:commentReference w:id="130"/>
      </w:r>
    </w:p>
    <w:p w14:paraId="1370A504"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Fokus, durch einfaches Tippen auf das </w:t>
      </w:r>
      <w:del w:id="131" w:author="Jannik Hoffjann" w:date="2014-12-20T17:25:00Z">
        <w:r w:rsidDel="00EC0734">
          <w:delText xml:space="preserve">Touchbedienfeld </w:delText>
        </w:r>
      </w:del>
      <w:ins w:id="132" w:author="Jannik Hoffjann" w:date="2014-12-20T17:25:00Z">
        <w:r w:rsidR="00EC0734">
          <w:t xml:space="preserve">berührungsempfindliche Bedienfeld </w:t>
        </w:r>
      </w:ins>
      <w:r>
        <w:t xml:space="preserve">der Glass wird das Foto aufgenommen. Nach erfolgreichem Fotografieren und Abspeichern des Bildes findet dann der Upload an den Server statt, welcher automatisch im Hintergrund als asynchroner Prozess läuft (siehe </w:t>
      </w:r>
      <w:r w:rsidRPr="00E21734">
        <w:rPr>
          <w:rStyle w:val="SchwacherVerweis"/>
          <w:color w:val="auto"/>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133" w:name="_Toc280696911"/>
      <w:r>
        <w:t xml:space="preserve">Code </w:t>
      </w:r>
      <w:fldSimple w:instr=" STYLEREF 1 \s ">
        <w:r>
          <w:rPr>
            <w:noProof/>
          </w:rPr>
          <w:t>5</w:t>
        </w:r>
      </w:fldSimple>
      <w:r>
        <w:t>.</w:t>
      </w:r>
      <w:fldSimple w:instr=" SEQ Code \* ARABIC \s 1 ">
        <w:r>
          <w:rPr>
            <w:noProof/>
          </w:rPr>
          <w:t>1</w:t>
        </w:r>
      </w:fldSimple>
      <w:r w:rsidRPr="00FC02FE">
        <w:rPr>
          <w:b w:val="0"/>
        </w:rPr>
        <w:tab/>
      </w:r>
      <w:r>
        <w:rPr>
          <w:b w:val="0"/>
        </w:rPr>
        <w:t xml:space="preserve">Asynchroner </w:t>
      </w:r>
      <w:proofErr w:type="spellStart"/>
      <w:r>
        <w:rPr>
          <w:b w:val="0"/>
        </w:rPr>
        <w:t>Uploadprozess</w:t>
      </w:r>
      <w:bookmarkEnd w:id="133"/>
      <w:proofErr w:type="spellEnd"/>
    </w:p>
    <w:p w14:paraId="3663BB35"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w:t>
      </w:r>
      <w:commentRangeStart w:id="134"/>
      <w:r>
        <w:t xml:space="preserve">Apache HTTP Components </w:t>
      </w:r>
      <w:commentRangeEnd w:id="134"/>
      <w:r>
        <w:rPr>
          <w:rStyle w:val="Kommentarzeichen"/>
        </w:rPr>
        <w:commentReference w:id="134"/>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lastRenderedPageBreak/>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terrible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135" w:name="_Toc280696912"/>
      <w:r>
        <w:t xml:space="preserve">Code </w:t>
      </w:r>
      <w:fldSimple w:instr=" STYLEREF 1 \s ">
        <w:r>
          <w:rPr>
            <w:noProof/>
          </w:rPr>
          <w:t>5</w:t>
        </w:r>
      </w:fldSimple>
      <w:r>
        <w:t>.</w:t>
      </w:r>
      <w:fldSimple w:instr=" SEQ Code \* ARABIC \s 1 ">
        <w:r>
          <w:rPr>
            <w:noProof/>
          </w:rPr>
          <w:t>2</w:t>
        </w:r>
      </w:fldSimple>
      <w:r w:rsidRPr="00FC02FE">
        <w:rPr>
          <w:b w:val="0"/>
        </w:rPr>
        <w:tab/>
      </w:r>
      <w:r>
        <w:rPr>
          <w:b w:val="0"/>
        </w:rPr>
        <w:t>Erstellung der Anfrage und Auswertung der Antwort</w:t>
      </w:r>
      <w:bookmarkEnd w:id="135"/>
    </w:p>
    <w:p w14:paraId="3ABBB0E6"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Pr>
          <w:rStyle w:val="SchwacherVerweis"/>
        </w:rPr>
        <w:t>)</w:t>
      </w:r>
      <w:ins w:id="136" w:author="Jannik Hoffjann" w:date="2014-12-20T17:26:00Z">
        <w:r w:rsidR="00EC0734">
          <w:t xml:space="preserve"> </w:t>
        </w:r>
      </w:ins>
      <w:del w:id="137" w:author="Jannik Hoffjann" w:date="2014-12-20T17:26:00Z">
        <w:r w:rsidDel="00EC0734">
          <w:delText xml:space="preserve"> </w:delText>
        </w:r>
      </w:del>
      <w:r>
        <w:t xml:space="preserve">weitergeleitet. Diese erstellt zur Anzeige des Ergebnisses eine Card und </w:t>
      </w:r>
      <w:proofErr w:type="spellStart"/>
      <w:r>
        <w:t>befüllt</w:t>
      </w:r>
      <w:proofErr w:type="spellEnd"/>
      <w:r>
        <w:t xml:space="preserve"> diese mit dem Ergebnis,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138" w:name="_Toc280696913"/>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138"/>
    </w:p>
    <w:p w14:paraId="290A93FF" w14:textId="77777777" w:rsidR="00C63EB3" w:rsidRPr="00D13F12" w:rsidRDefault="00C63EB3" w:rsidP="00C63EB3">
      <w:r>
        <w:t xml:space="preserve">Im Anschluss ist der Vorgang durch einfaches Tippen auf das </w:t>
      </w:r>
      <w:proofErr w:type="spellStart"/>
      <w:r>
        <w:t>Touchfeld</w:t>
      </w:r>
      <w:proofErr w:type="spellEnd"/>
      <w:r>
        <w:t xml:space="preserve"> neustartbar.</w:t>
      </w:r>
    </w:p>
    <w:p w14:paraId="15DC656C" w14:textId="77777777" w:rsidR="00C63EB3" w:rsidRDefault="00C63EB3" w:rsidP="00C63EB3">
      <w:pPr>
        <w:pStyle w:val="berschrift2"/>
      </w:pPr>
      <w:bookmarkStart w:id="139" w:name="_Toc280696878"/>
      <w:r>
        <w:lastRenderedPageBreak/>
        <w:t>OCV Server</w:t>
      </w:r>
      <w:bookmarkEnd w:id="139"/>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140" w:name="_Toc280696898"/>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140"/>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498D57D3" w14:textId="77777777" w:rsidR="00C63EB3" w:rsidRDefault="00C63EB3" w:rsidP="00C63EB3">
      <w:r>
        <w:t>Die Ausführung der beiden Grundfunktion geschieht grundsätzlich unabhängig voneinander, allerdings wird dabei auf die gleichen Klassen, insbesondere im Bereich der SURF-Analyse der Bilder und der Datenverwaltung</w:t>
      </w:r>
      <w:del w:id="141" w:author="Jannik Hoffjann" w:date="2014-12-20T17:26:00Z">
        <w:r w:rsidDel="00EC0734">
          <w:delText>,</w:delText>
        </w:r>
      </w:del>
      <w:r>
        <w:t xml:space="preserve"> zurückgegriffen (siehe </w:t>
      </w:r>
      <w:r w:rsidRPr="00D1457A">
        <w:rPr>
          <w:rStyle w:val="IntensiverVerweis"/>
        </w:rPr>
        <w:t>Abb. 5.2</w:t>
      </w:r>
      <w:r>
        <w:t>).</w:t>
      </w:r>
    </w:p>
    <w:p w14:paraId="4E6F2626" w14:textId="77777777" w:rsidR="00C63EB3" w:rsidRDefault="00C63EB3" w:rsidP="00C63EB3">
      <w:pPr>
        <w:pStyle w:val="berschrift3"/>
      </w:pPr>
      <w:bookmarkStart w:id="142" w:name="_Toc280696879"/>
      <w:r>
        <w:t>Hinzufügen eines neuen Objekts</w:t>
      </w:r>
      <w:bookmarkEnd w:id="142"/>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143" w:name="_Toc280696914"/>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143"/>
    </w:p>
    <w:p w14:paraId="53A70F8D" w14:textId="77777777" w:rsidR="00C63EB3" w:rsidRDefault="00C63EB3" w:rsidP="00C63EB3">
      <w:pPr>
        <w:pStyle w:val="BasicText"/>
      </w:pPr>
      <w:r>
        <w:t xml:space="preserve">Ein neues Objekt kann über ein POST-Request an die URL des Servers (bspw. </w:t>
      </w:r>
      <w:r w:rsidRPr="002E70B5">
        <w:t>localhost:8080/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B0C6572" w14:textId="77777777"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xml:space="preserve">) geschickt, der eine Suche in Suche 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144" w:name="_Toc280696915"/>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144"/>
      <w:proofErr w:type="spellEnd"/>
    </w:p>
    <w:p w14:paraId="7F4FDA97"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 diese Ergebnisse werden in einer Matrix zurückgeliefert und vom </w:t>
      </w:r>
      <w:proofErr w:type="spellStart"/>
      <w:r>
        <w:t>Serializer</w:t>
      </w:r>
      <w:proofErr w:type="spellEnd"/>
      <w:r>
        <w:t xml:space="preserve">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lastRenderedPageBreak/>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145" w:name="_Toc280696916"/>
      <w:r>
        <w:t xml:space="preserve">Code </w:t>
      </w:r>
      <w:fldSimple w:instr=" STYLEREF 1 \s ">
        <w:r>
          <w:rPr>
            <w:noProof/>
          </w:rPr>
          <w:t>5</w:t>
        </w:r>
      </w:fldSimple>
      <w:r>
        <w:t>.</w:t>
      </w:r>
      <w:fldSimple w:instr=" SEQ Code \* ARABIC \s 1 ">
        <w:r>
          <w:rPr>
            <w:noProof/>
          </w:rPr>
          <w:t>6</w:t>
        </w:r>
      </w:fldSimple>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145"/>
      <w:proofErr w:type="spellEnd"/>
    </w:p>
    <w:p w14:paraId="3D74760C"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war dies der effektivste Weg um die ermittelten Deskriptoren für spätere Nutzung zwischen zu speichern.</w:t>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5F8E41BC" w14:textId="77777777" w:rsidR="00C63EB3" w:rsidRDefault="00C63EB3" w:rsidP="00C63EB3">
      <w:pPr>
        <w:pStyle w:val="Beschriftung"/>
        <w:jc w:val="both"/>
      </w:pPr>
      <w:bookmarkStart w:id="146" w:name="_Toc280696917"/>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bookmarkEnd w:id="146"/>
    </w:p>
    <w:p w14:paraId="6F7CB7D0"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147" w:name="_Toc280696880"/>
      <w:r>
        <w:t>Analyse eines gesendeten Bildes</w:t>
      </w:r>
      <w:bookmarkEnd w:id="147"/>
    </w:p>
    <w:p w14:paraId="2D28A454" w14:textId="77777777" w:rsidR="00C63EB3" w:rsidRDefault="00C63EB3" w:rsidP="00C63EB3">
      <w:pPr>
        <w:pStyle w:val="BasicText"/>
      </w:pPr>
      <w:r>
        <w:t xml:space="preserve">Die Analyse eine gesendeten Bilder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0B34FAFE" w14:textId="77777777" w:rsidR="00C63EB3" w:rsidRDefault="00C63EB3" w:rsidP="00C63EB3">
      <w:pPr>
        <w:pStyle w:val="BasicText"/>
      </w:pPr>
      <w:r>
        <w:lastRenderedPageBreak/>
        <w:t xml:space="preserve">Im Anschluss werden die </w:t>
      </w:r>
      <w:proofErr w:type="spellStart"/>
      <w:r>
        <w:t>Keypoints</w:t>
      </w:r>
      <w:proofErr w:type="spellEnd"/>
      <w:r>
        <w:t xml:space="preserve"> und Deskriptoren für das hochgeladene Bild ermittelt um diese mit den gesammelten Objekten vergleichen zu können.</w:t>
      </w:r>
    </w:p>
    <w:p w14:paraId="0A8D98E6"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148" w:name="_Toc280696918"/>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 der Matches</w:t>
      </w:r>
      <w:bookmarkEnd w:id="148"/>
    </w:p>
    <w:p w14:paraId="3EC67EB0"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w:t>
      </w:r>
      <w:r>
        <w:lastRenderedPageBreak/>
        <w:t xml:space="preserve">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149" w:name="_Toc280696919"/>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149"/>
    </w:p>
    <w:p w14:paraId="79573DC4" w14:textId="77777777" w:rsidR="00C63EB3" w:rsidRPr="00F82728" w:rsidRDefault="00C63EB3" w:rsidP="00C63EB3">
      <w:pPr>
        <w:pStyle w:val="BasicText"/>
      </w:pPr>
      <w:r>
        <w:t>Falls kein Objekt gefunden werden sollte oder währen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150" w:name="_Toc280696881"/>
      <w:r w:rsidRPr="003C7E2E">
        <w:t>Auswertung der Applikation</w:t>
      </w:r>
      <w:bookmarkEnd w:id="150"/>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30166A64" w14:textId="2F48AE57" w:rsidR="00C63EB3" w:rsidRDefault="00C63EB3" w:rsidP="00C63EB3">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Pr>
          <w:rStyle w:val="Kommentarzeichen"/>
        </w:rPr>
        <w:commentReference w:id="151"/>
      </w:r>
      <w:r w:rsidR="009D49A4">
        <w:t xml:space="preserve"> </w:t>
      </w:r>
    </w:p>
    <w:p w14:paraId="66FC5BC3" w14:textId="77777777" w:rsidR="00C63EB3" w:rsidRDefault="00C63EB3" w:rsidP="00C63EB3"/>
    <w:p w14:paraId="7A593515" w14:textId="77777777" w:rsidR="00C63EB3" w:rsidRDefault="00C63EB3" w:rsidP="00C63EB3">
      <w:pPr>
        <w:pStyle w:val="BasicText"/>
      </w:pPr>
      <w:r>
        <w:lastRenderedPageBreak/>
        <w:t xml:space="preserve">  </w:t>
      </w:r>
      <w:r>
        <w:rPr>
          <w:noProof/>
        </w:rPr>
        <w:drawing>
          <wp:inline distT="0" distB="0" distL="0" distR="0" wp14:anchorId="30F84694" wp14:editId="3FB87215">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152" w:name="_Toc280696899"/>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152"/>
    </w:p>
    <w:p w14:paraId="4BBC963F" w14:textId="77777777" w:rsidR="00C63EB3" w:rsidRDefault="00C63EB3" w:rsidP="00C63EB3">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2551C12" w14:textId="1DAE653C" w:rsidR="009D49A4" w:rsidRDefault="009D49A4" w:rsidP="00C63EB3">
      <w:pPr>
        <w:pStyle w:val="BasicText"/>
      </w:pPr>
      <w:r>
        <w:t xml:space="preserve">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 eine weitere Auswahl zu treffen. </w:t>
      </w:r>
    </w:p>
    <w:p w14:paraId="1CDCD863" w14:textId="14F1E6A6" w:rsidR="00C63EB3" w:rsidRDefault="00C63EB3" w:rsidP="00C63EB3">
      <w:pPr>
        <w:pStyle w:val="BasicText"/>
      </w:pPr>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r w:rsidR="00E777CF">
        <w:t xml:space="preserve"> Hier gibt es bereits Ansätze, welche den in </w:t>
      </w:r>
      <w:r w:rsidR="00E777CF" w:rsidRPr="00E777CF">
        <w:rPr>
          <w:rStyle w:val="IntensiverVerweis"/>
        </w:rPr>
        <w:fldChar w:fldCharType="begin"/>
      </w:r>
      <w:r w:rsidR="00E777CF" w:rsidRPr="00E777CF">
        <w:rPr>
          <w:rStyle w:val="IntensiverVerweis"/>
        </w:rPr>
        <w:instrText xml:space="preserve"> REF _Ref280799146 \r \h </w:instrText>
      </w:r>
      <w:r w:rsidR="00E777CF" w:rsidRPr="00E777CF">
        <w:rPr>
          <w:rStyle w:val="IntensiverVerweis"/>
        </w:rPr>
      </w:r>
      <w:r w:rsidR="00E777CF" w:rsidRPr="00E777CF">
        <w:rPr>
          <w:rStyle w:val="IntensiverVerweis"/>
        </w:rPr>
        <w:fldChar w:fldCharType="separate"/>
      </w:r>
      <w:r w:rsidR="00E777CF" w:rsidRPr="00E777CF">
        <w:rPr>
          <w:rStyle w:val="IntensiverVerweis"/>
        </w:rPr>
        <w:t>4.2.2</w:t>
      </w:r>
      <w:r w:rsidR="00E777CF" w:rsidRPr="00E777CF">
        <w:rPr>
          <w:rStyle w:val="IntensiverVerweis"/>
        </w:rPr>
        <w:fldChar w:fldCharType="end"/>
      </w:r>
      <w:r w:rsidR="00E777CF">
        <w:rPr>
          <w:rStyle w:val="IntensiverVerweis"/>
        </w:rPr>
        <w:t xml:space="preserve"> </w:t>
      </w:r>
      <w:r w:rsidR="00E777CF" w:rsidRPr="00E777CF">
        <w:t xml:space="preserve">genannten SIFT-Deskriptor um Farberkennung </w:t>
      </w:r>
      <w:r w:rsidR="00E777CF">
        <w:t xml:space="preserve">erweitern </w:t>
      </w:r>
      <w:r w:rsidR="00E777CF">
        <w:fldChar w:fldCharType="begin" w:fldLock="1"/>
      </w:r>
      <w:r w:rsidR="00FE1AB3">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"(Sande et al. 2009)" }, "properties" : { "noteIndex" : 0 }, "schema" : "https://github.com/citation-style-language/schema/raw/master/csl-citation.json" }</w:instrText>
      </w:r>
      <w:r w:rsidR="00E777CF">
        <w:fldChar w:fldCharType="separate"/>
      </w:r>
      <w:r w:rsidR="00FE1AB3" w:rsidRPr="00FE1AB3">
        <w:rPr>
          <w:noProof/>
        </w:rPr>
        <w:t>(van de Sande et al. 2010)</w:t>
      </w:r>
      <w:r w:rsidR="00E777CF">
        <w:fldChar w:fldCharType="end"/>
      </w:r>
      <w:r w:rsidR="00E777CF">
        <w:t>.</w:t>
      </w:r>
    </w:p>
    <w:p w14:paraId="466E693E" w14:textId="5D050865" w:rsidR="009D49A4" w:rsidRDefault="009D49A4" w:rsidP="00C63EB3">
      <w:pPr>
        <w:pStyle w:val="BasicText"/>
      </w:pPr>
      <w:r>
        <w:lastRenderedPageBreak/>
        <w:t xml:space="preserve">Ein Programmieransatz, welcher nicht beachtet wurde aber bei der Suche in </w:t>
      </w:r>
      <w:r w:rsidR="001F2EC1">
        <w:t>Veröffentlichungen</w:t>
      </w:r>
      <w:r>
        <w:t xml:space="preserve"> zur Objekterkennung immer wieder </w:t>
      </w:r>
      <w:r w:rsidR="001F2EC1">
        <w:t xml:space="preserve">auffiel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FE1AB3">
        <w:t xml:space="preserve"> </w:t>
      </w:r>
      <w:r w:rsidR="00FE1AB3">
        <w:fldChar w:fldCharType="begin" w:fldLock="1"/>
      </w:r>
      <w:r w:rsidR="00FE1AB3">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S. 1)" }, "properties" : { "noteIndex" : 0 }, "schema" : "https://github.com/citation-style-language/schema/raw/master/csl-citation.json" }</w:instrText>
      </w:r>
      <w:r w:rsidR="00FE1AB3">
        <w:fldChar w:fldCharType="separate"/>
      </w:r>
      <w:r w:rsidR="00FE1AB3" w:rsidRPr="00FE1AB3">
        <w:rPr>
          <w:noProof/>
        </w:rPr>
        <w:t>(Nowak 2006)</w:t>
      </w:r>
      <w:r w:rsidR="00FE1AB3">
        <w:fldChar w:fldCharType="end"/>
      </w:r>
      <w:r w:rsidR="001F2EC1">
        <w:t>. Hier wäre aber ein</w:t>
      </w:r>
      <w:r w:rsidR="00FE1AB3">
        <w:t>e</w:t>
      </w:r>
      <w:r w:rsidR="001F2EC1">
        <w:t xml:space="preserve"> Optimierung des Programmes möglich, um bereits früh im Ausführungsstadium eine Fehlermeldung anzuzeigen ohne die aufwendige </w:t>
      </w:r>
      <w:proofErr w:type="spellStart"/>
      <w:r w:rsidR="001F2EC1">
        <w:t>Keypointerkennung</w:t>
      </w:r>
      <w:proofErr w:type="spellEnd"/>
      <w:r w:rsidR="001F2EC1">
        <w:t xml:space="preserve"> samt </w:t>
      </w:r>
      <w:proofErr w:type="spellStart"/>
      <w:r w:rsidR="001F2EC1">
        <w:t>Matching</w:t>
      </w:r>
      <w:proofErr w:type="spellEnd"/>
      <w:r w:rsidR="001F2EC1">
        <w:t xml:space="preserve"> zu starten.</w:t>
      </w:r>
    </w:p>
    <w:p w14:paraId="5F661E36" w14:textId="77777777" w:rsidR="00C63EB3" w:rsidRDefault="00C63EB3" w:rsidP="00C63EB3">
      <w:pPr>
        <w:pStyle w:val="berschrift1"/>
      </w:pPr>
      <w:bookmarkStart w:id="153" w:name="_Toc280696882"/>
      <w:r>
        <w:lastRenderedPageBreak/>
        <w:t>Fallstudie</w:t>
      </w:r>
      <w:bookmarkEnd w:id="153"/>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154" w:name="_Toc280696883"/>
      <w:r>
        <w:t>Einführung in die Fallstudie</w:t>
      </w:r>
      <w:bookmarkEnd w:id="154"/>
    </w:p>
    <w:p w14:paraId="52E6D8BE" w14:textId="77777777" w:rsidR="00C63EB3" w:rsidRDefault="00C63EB3" w:rsidP="00C63EB3">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77777777" w:rsidR="00C63EB3" w:rsidRDefault="00C63EB3" w:rsidP="00C63EB3">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155" w:name="_Toc280696900"/>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155"/>
    </w:p>
    <w:p w14:paraId="17674464"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xml:space="preserve">). Diese wurde beim Hochladen benannt und liegen so zur Wiedererkennung zur Verfügung. Im Idealfall sollen die Objekte beim erneuten Fotografieren mit der Google Glass durch einen </w:t>
      </w:r>
      <w:r>
        <w:lastRenderedPageBreak/>
        <w:t>Anwender wiedererkannt werden und die verknüpfte kontextsensitive Information soll dem Nutzer angezeigt werden.</w:t>
      </w:r>
    </w:p>
    <w:p w14:paraId="6FB763A7" w14:textId="77777777" w:rsidR="00C63EB3" w:rsidRDefault="00C63EB3" w:rsidP="00C63EB3">
      <w:pPr>
        <w:pStyle w:val="berschrift2"/>
      </w:pPr>
      <w:bookmarkStart w:id="156" w:name="_Toc280696884"/>
      <w:r>
        <w:t>Beispieldurchführung</w:t>
      </w:r>
      <w:bookmarkEnd w:id="156"/>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157" w:name="_Toc280696901"/>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157"/>
    </w:p>
    <w:p w14:paraId="41B2FD24"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w:t>
      </w:r>
      <w:proofErr w:type="spellStart"/>
      <w:r>
        <w:t>glass</w:t>
      </w:r>
      <w:proofErr w:type="spellEnd"/>
      <w:r>
        <w:t xml:space="preserve">“ ein Menü mit verschiedenen Auswahlmöglichkeiten für Anschlussbefehle auf. Auch in diesem Menü ist die Applikation </w:t>
      </w:r>
      <w:proofErr w:type="spellStart"/>
      <w:r>
        <w:t>Object</w:t>
      </w:r>
      <w:proofErr w:type="spellEnd"/>
      <w:r>
        <w:t xml:space="preserve"> Finder zu finden, </w:t>
      </w:r>
      <w:ins w:id="158" w:author="Jannik Hoffjann" w:date="2014-12-20T17:30:00Z">
        <w:r w:rsidR="00482A35">
          <w:t xml:space="preserve">welche </w:t>
        </w:r>
      </w:ins>
      <w:del w:id="159" w:author="Jannik Hoffjann" w:date="2014-12-20T17:30:00Z">
        <w:r w:rsidDel="00482A35">
          <w:delText xml:space="preserve">die </w:delText>
        </w:r>
      </w:del>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drawing>
          <wp:inline distT="0" distB="0" distL="0" distR="0" wp14:anchorId="511260E6" wp14:editId="491C2D1F">
            <wp:extent cx="5400675" cy="1506987"/>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2871" cy="1507600"/>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160" w:name="_Toc280696902"/>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160"/>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161" w:name="_Toc280696903"/>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161"/>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78811250" w14:textId="77777777" w:rsidR="00C63EB3" w:rsidRDefault="00C63EB3" w:rsidP="00C63EB3">
      <w:r>
        <w:rPr>
          <w:noProof/>
        </w:rPr>
        <w:lastRenderedPageBreak/>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162" w:name="_Toc280696904"/>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162"/>
      <w:proofErr w:type="spellEnd"/>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163" w:name="_Toc280696905"/>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163"/>
    </w:p>
    <w:p w14:paraId="2757FF78" w14:textId="77777777" w:rsidR="00C63EB3" w:rsidRPr="0097314C" w:rsidRDefault="00C63EB3" w:rsidP="00C63EB3">
      <w:r>
        <w:lastRenderedPageBreak/>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75F06A32" w14:textId="77777777" w:rsidR="00C63EB3" w:rsidRDefault="00C63EB3" w:rsidP="00C63EB3">
      <w:r>
        <w:rPr>
          <w:noProof/>
        </w:rPr>
        <w:drawing>
          <wp:inline distT="0" distB="0" distL="0" distR="0" wp14:anchorId="3739F341" wp14:editId="4535E01A">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Pr>
          <w:noProof/>
        </w:rPr>
        <w:drawing>
          <wp:inline distT="0" distB="0" distL="0" distR="0" wp14:anchorId="3EE316F8" wp14:editId="28F4F38C">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326E492" w14:textId="77777777" w:rsidR="00C63EB3" w:rsidRDefault="00C63EB3" w:rsidP="00C63EB3">
      <w:pPr>
        <w:pStyle w:val="Beschriftung"/>
        <w:rPr>
          <w:b w:val="0"/>
        </w:rPr>
      </w:pPr>
      <w:bookmarkStart w:id="164" w:name="_Toc280696906"/>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164"/>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77777777" w:rsidR="00C63EB3" w:rsidRDefault="00C63EB3" w:rsidP="00C63EB3">
      <w:r>
        <w:rPr>
          <w:noProof/>
        </w:rPr>
        <w:drawing>
          <wp:inline distT="0" distB="0" distL="0" distR="0" wp14:anchorId="58301853" wp14:editId="48221985">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165" w:name="_Toc280696907"/>
      <w:r w:rsidRPr="00C33FAB">
        <w:lastRenderedPageBreak/>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165"/>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166" w:name="_Toc280696908"/>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Das negative Ergebnis einer anderen Anfrage</w:t>
      </w:r>
      <w:bookmarkEnd w:id="166"/>
    </w:p>
    <w:p w14:paraId="3A8B7C84" w14:textId="77777777" w:rsidR="00C63EB3" w:rsidRPr="00B80B0F" w:rsidRDefault="00C63EB3" w:rsidP="00C63EB3"/>
    <w:p w14:paraId="1434B271" w14:textId="77777777" w:rsidR="00C63EB3" w:rsidRDefault="00C63EB3" w:rsidP="00C63EB3">
      <w:pPr>
        <w:pStyle w:val="berschrift1"/>
      </w:pPr>
      <w:bookmarkStart w:id="167" w:name="_Toc280696885"/>
      <w:r w:rsidRPr="003C7E2E">
        <w:lastRenderedPageBreak/>
        <w:t>Fazit und Ausblick</w:t>
      </w:r>
      <w:bookmarkEnd w:id="167"/>
    </w:p>
    <w:p w14:paraId="44AE4E66" w14:textId="6277FE53"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t xml:space="preserve"> um dann genauer auf die genutzten Algorithmen, Bibliotheken und</w:t>
      </w:r>
      <w:r w:rsidR="009D49A4">
        <w:t>,</w:t>
      </w:r>
      <w:r>
        <w:t xml:space="preserve"> in Auszügen</w:t>
      </w:r>
      <w:r w:rsidR="009D49A4">
        <w:t>,</w:t>
      </w:r>
      <w:r>
        <w:t xml:space="preserve"> auf die Implementation einzugehen. Die Beispielnutzung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3F87EA4A" w14:textId="52073CF4" w:rsidR="00FE1AB3"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t xml:space="preserve"> und Analysevorganges denkbar. Hier sollten auf Dauer vermutliche modernere Ansätze des Matchings genutzt werden und dazu </w:t>
      </w:r>
      <w:commentRangeStart w:id="168"/>
      <w:r>
        <w:t xml:space="preserve">die Forschung im Bereich der Computer Vision beobachtet werden. </w:t>
      </w:r>
      <w:r w:rsidR="00FE1AB3">
        <w:t xml:space="preserve">Hier wären vor allem eine Erweiterung des Match- und Suchprozesses durch neue Techniken, Vorauswahl durch den genannten </w:t>
      </w:r>
      <w:proofErr w:type="spellStart"/>
      <w:r w:rsidR="00FE1AB3">
        <w:t>BoF</w:t>
      </w:r>
      <w:proofErr w:type="spellEnd"/>
      <w:r w:rsidR="00FE1AB3">
        <w:t>-Ansatz oder sogar ein Einbinden und Abgleichen über 3D-Modelle denkbar.</w:t>
      </w:r>
    </w:p>
    <w:p w14:paraId="73B6CF32" w14:textId="7ABA3AE6" w:rsidR="00FE1AB3" w:rsidRPr="00323797" w:rsidRDefault="00C63EB3" w:rsidP="00FE1AB3">
      <w:pPr>
        <w:pStyle w:val="BasicText"/>
      </w:pPr>
      <w:r>
        <w:t>Aber auch eine Ergänzung um weitere Informationsträger wie QR Codes neben der reinen Objekterkennung wären Ansätze die als Verbesserungsvorschlag für eine Anwendung dieser Art denkbar wären.</w:t>
      </w:r>
      <w:commentRangeEnd w:id="168"/>
      <w:r>
        <w:rPr>
          <w:rStyle w:val="Kommentarzeichen"/>
        </w:rPr>
        <w:commentReference w:id="168"/>
      </w:r>
      <w:bookmarkStart w:id="169" w:name="_GoBack"/>
      <w:bookmarkEnd w:id="169"/>
    </w:p>
    <w:p w14:paraId="7585E1F3" w14:textId="77777777" w:rsidR="00C63EB3" w:rsidRPr="003C7E2E" w:rsidRDefault="00C63EB3" w:rsidP="00C63EB3">
      <w:pPr>
        <w:pStyle w:val="berschrift1"/>
        <w:numPr>
          <w:ilvl w:val="0"/>
          <w:numId w:val="0"/>
        </w:numPr>
      </w:pPr>
      <w:bookmarkStart w:id="170" w:name="Literaturverzeichnis"/>
      <w:bookmarkStart w:id="171" w:name="_Toc70927232"/>
      <w:bookmarkStart w:id="172" w:name="_Toc280696886"/>
      <w:r w:rsidRPr="003C7E2E">
        <w:lastRenderedPageBreak/>
        <w:t>Literaturverzeichnis</w:t>
      </w:r>
      <w:bookmarkEnd w:id="170"/>
      <w:bookmarkEnd w:id="171"/>
      <w:bookmarkEnd w:id="172"/>
    </w:p>
    <w:bookmarkStart w:id="173" w:name="_Toc70927233"/>
    <w:p w14:paraId="3403DAB6" w14:textId="183A2221" w:rsidR="00FE1AB3" w:rsidRPr="00FE1AB3" w:rsidRDefault="00C63EB3">
      <w:pPr>
        <w:pStyle w:val="StandardWeb"/>
        <w:ind w:left="480" w:hanging="480"/>
        <w:divId w:val="622811039"/>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FE1AB3" w:rsidRPr="00FE1AB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12EA59C0" w14:textId="77777777" w:rsidR="00FE1AB3" w:rsidRPr="00FE1AB3" w:rsidRDefault="00FE1AB3">
      <w:pPr>
        <w:pStyle w:val="StandardWeb"/>
        <w:ind w:left="480" w:hanging="480"/>
        <w:divId w:val="622811039"/>
        <w:rPr>
          <w:noProof/>
        </w:rPr>
      </w:pPr>
      <w:r w:rsidRPr="00FE1AB3">
        <w:rPr>
          <w:noProof/>
        </w:rPr>
        <w:t>Alahi, A.; Ortiz, R.; Vandergheynst, P. (2012) FREAK: Fast Retina Keypoint. 2012 IEEE Conference on Computer Vision and Pattern Recognition. IEEE, 510–517.</w:t>
      </w:r>
    </w:p>
    <w:p w14:paraId="4381E83A" w14:textId="77777777" w:rsidR="00FE1AB3" w:rsidRPr="00FE1AB3" w:rsidRDefault="00FE1AB3">
      <w:pPr>
        <w:pStyle w:val="StandardWeb"/>
        <w:ind w:left="480" w:hanging="480"/>
        <w:divId w:val="622811039"/>
        <w:rPr>
          <w:noProof/>
        </w:rPr>
      </w:pPr>
      <w:r w:rsidRPr="00FE1AB3">
        <w:rPr>
          <w:noProof/>
        </w:rPr>
        <w:t>Azuma, Ronald T. (1997) A Survey of Augmented Reality. Presence: Teleoperators and Virtual Environments, 6 (4):355–385.</w:t>
      </w:r>
    </w:p>
    <w:p w14:paraId="69B6CBDD" w14:textId="77777777" w:rsidR="00FE1AB3" w:rsidRPr="00FE1AB3" w:rsidRDefault="00FE1AB3">
      <w:pPr>
        <w:pStyle w:val="StandardWeb"/>
        <w:ind w:left="480" w:hanging="480"/>
        <w:divId w:val="622811039"/>
        <w:rPr>
          <w:noProof/>
        </w:rPr>
      </w:pPr>
      <w:r w:rsidRPr="00FE1AB3">
        <w:rPr>
          <w:noProof/>
        </w:rPr>
        <w:t>Baldauf, Matthias; Dustdar, Schahram; Rosenberg, Florian (2007) A survey on context-aware systems. International Journal of Ad Hoc and Ubiquitous Computing, 2 (4):263–277.</w:t>
      </w:r>
    </w:p>
    <w:p w14:paraId="24B7D27A" w14:textId="77777777" w:rsidR="00FE1AB3" w:rsidRPr="00FE1AB3" w:rsidRDefault="00FE1AB3">
      <w:pPr>
        <w:pStyle w:val="StandardWeb"/>
        <w:ind w:left="480" w:hanging="480"/>
        <w:divId w:val="622811039"/>
        <w:rPr>
          <w:noProof/>
        </w:rPr>
      </w:pPr>
      <w:r w:rsidRPr="00FE1AB3">
        <w:rPr>
          <w:noProof/>
        </w:rPr>
        <w:t>Baumgart, Bruce Guenther (1974) Geometric Modeling for Computer Vision. Stanford University, 136.</w:t>
      </w:r>
    </w:p>
    <w:p w14:paraId="3B124918" w14:textId="77777777" w:rsidR="00FE1AB3" w:rsidRPr="00FE1AB3" w:rsidRDefault="00FE1AB3">
      <w:pPr>
        <w:pStyle w:val="StandardWeb"/>
        <w:ind w:left="480" w:hanging="480"/>
        <w:divId w:val="622811039"/>
        <w:rPr>
          <w:noProof/>
        </w:rPr>
      </w:pPr>
      <w:r w:rsidRPr="00FE1AB3">
        <w:rPr>
          <w:noProof/>
        </w:rPr>
        <w:t>Bay, Herbert; Ess, Andreas; Tuytelaars, Tinne; Gool, Luc Van (2008) Speeded-Up Robust Features (SURF). Computer Vision and Image Understanding, 110 (3):346–359.</w:t>
      </w:r>
    </w:p>
    <w:p w14:paraId="478AEF17" w14:textId="77777777" w:rsidR="00FE1AB3" w:rsidRPr="00FE1AB3" w:rsidRDefault="00FE1AB3">
      <w:pPr>
        <w:pStyle w:val="StandardWeb"/>
        <w:ind w:left="480" w:hanging="480"/>
        <w:divId w:val="622811039"/>
        <w:rPr>
          <w:noProof/>
        </w:rPr>
      </w:pPr>
      <w:r w:rsidRPr="00FE1AB3">
        <w:rPr>
          <w:noProof/>
        </w:rPr>
        <w:t>Bellavista, Paolo; Corradi, Antonio; Fanelli, Mario; Foschini, Luca (2012) A survey of context data distribution for mobile ubiquitous systems. ACM Computing Surveys (CSUR), 44 (4):24.</w:t>
      </w:r>
    </w:p>
    <w:p w14:paraId="3803293C" w14:textId="77777777" w:rsidR="00FE1AB3" w:rsidRPr="00FE1AB3" w:rsidRDefault="00FE1AB3">
      <w:pPr>
        <w:pStyle w:val="StandardWeb"/>
        <w:ind w:left="480" w:hanging="480"/>
        <w:divId w:val="622811039"/>
        <w:rPr>
          <w:noProof/>
        </w:rPr>
      </w:pPr>
      <w:r w:rsidRPr="00FE1AB3">
        <w:rPr>
          <w:noProof/>
        </w:rPr>
        <w:t>Bradski, Gary; Kaehler, Adrian (2008) Learning OpenCV Computer Vision with the OpenCV Library. 1. Auflage, Sebastopol, CA, O’Reilly, Inc.</w:t>
      </w:r>
    </w:p>
    <w:p w14:paraId="6C51C181" w14:textId="77777777" w:rsidR="00FE1AB3" w:rsidRPr="00FE1AB3" w:rsidRDefault="00FE1AB3">
      <w:pPr>
        <w:pStyle w:val="StandardWeb"/>
        <w:ind w:left="480" w:hanging="480"/>
        <w:divId w:val="622811039"/>
        <w:rPr>
          <w:noProof/>
        </w:rPr>
      </w:pPr>
      <w:r w:rsidRPr="00FE1AB3">
        <w:rPr>
          <w:noProof/>
        </w:rPr>
        <w:t>Canny, John (1986) A Computational Approach to Edge Detection. IEEE Transactions on Pattern Analysis and Machine Intelligence, PAMI-8 (6):679–698.</w:t>
      </w:r>
    </w:p>
    <w:p w14:paraId="1779627C" w14:textId="77777777" w:rsidR="00FE1AB3" w:rsidRPr="00FE1AB3" w:rsidRDefault="00FE1AB3">
      <w:pPr>
        <w:pStyle w:val="StandardWeb"/>
        <w:ind w:left="480" w:hanging="480"/>
        <w:divId w:val="622811039"/>
        <w:rPr>
          <w:noProof/>
        </w:rPr>
      </w:pPr>
      <w:r w:rsidRPr="00FE1AB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6C3E2D3" w14:textId="77777777" w:rsidR="00FE1AB3" w:rsidRPr="00FE1AB3" w:rsidRDefault="00FE1AB3">
      <w:pPr>
        <w:pStyle w:val="StandardWeb"/>
        <w:ind w:left="480" w:hanging="480"/>
        <w:divId w:val="622811039"/>
        <w:rPr>
          <w:noProof/>
        </w:rPr>
      </w:pPr>
      <w:r w:rsidRPr="00FE1AB3">
        <w:rPr>
          <w:noProof/>
        </w:rPr>
        <w:t>Chen, HL (2004) An intelligent broker architecture for pervasive context-aware systems. University of Maryland, .</w:t>
      </w:r>
    </w:p>
    <w:p w14:paraId="43E17FD6" w14:textId="77777777" w:rsidR="00FE1AB3" w:rsidRPr="00FE1AB3" w:rsidRDefault="00FE1AB3">
      <w:pPr>
        <w:pStyle w:val="StandardWeb"/>
        <w:ind w:left="480" w:hanging="480"/>
        <w:divId w:val="622811039"/>
        <w:rPr>
          <w:noProof/>
        </w:rPr>
      </w:pPr>
      <w:r w:rsidRPr="00FE1AB3">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3CF1FDA6" w14:textId="77777777" w:rsidR="00FE1AB3" w:rsidRPr="00FE1AB3" w:rsidRDefault="00FE1AB3">
      <w:pPr>
        <w:pStyle w:val="StandardWeb"/>
        <w:ind w:left="480" w:hanging="480"/>
        <w:divId w:val="622811039"/>
        <w:rPr>
          <w:noProof/>
        </w:rPr>
      </w:pPr>
      <w:r w:rsidRPr="00FE1AB3">
        <w:rPr>
          <w:noProof/>
        </w:rPr>
        <w:t>Cipolla, Thomas M; Lake, Ballston; Mundy, Joseph L (1982) Optical Character Recognition. United States, .</w:t>
      </w:r>
    </w:p>
    <w:p w14:paraId="2A9C9908" w14:textId="77777777" w:rsidR="00FE1AB3" w:rsidRPr="00FE1AB3" w:rsidRDefault="00FE1AB3">
      <w:pPr>
        <w:pStyle w:val="StandardWeb"/>
        <w:ind w:left="480" w:hanging="480"/>
        <w:divId w:val="622811039"/>
        <w:rPr>
          <w:noProof/>
        </w:rPr>
      </w:pPr>
      <w:r w:rsidRPr="00FE1AB3">
        <w:rPr>
          <w:noProof/>
        </w:rPr>
        <w:t>Dey, A.K.; Salber, D.; Abowd, G.D.; Futakawa, M. (1999) The Conference Assistant: combining context-awareness with wearable computing. Digest of Papers. Third International Symposium on Wearable Computers. IEEE Comput. Soc, 21–28.</w:t>
      </w:r>
    </w:p>
    <w:p w14:paraId="54A78592" w14:textId="77777777" w:rsidR="00FE1AB3" w:rsidRPr="00FE1AB3" w:rsidRDefault="00FE1AB3">
      <w:pPr>
        <w:pStyle w:val="StandardWeb"/>
        <w:ind w:left="480" w:hanging="480"/>
        <w:divId w:val="622811039"/>
        <w:rPr>
          <w:noProof/>
        </w:rPr>
      </w:pPr>
      <w:r w:rsidRPr="00FE1AB3">
        <w:rPr>
          <w:noProof/>
        </w:rPr>
        <w:t>Dey, Anind K. (2001) Understanding and Using Context. Personal and Ubiquitous Computing, 5 (1):4–7.</w:t>
      </w:r>
    </w:p>
    <w:p w14:paraId="39BC1EB0" w14:textId="77777777" w:rsidR="00FE1AB3" w:rsidRPr="00FE1AB3" w:rsidRDefault="00FE1AB3">
      <w:pPr>
        <w:pStyle w:val="StandardWeb"/>
        <w:ind w:left="480" w:hanging="480"/>
        <w:divId w:val="622811039"/>
        <w:rPr>
          <w:noProof/>
        </w:rPr>
      </w:pPr>
      <w:r w:rsidRPr="00FE1AB3">
        <w:rPr>
          <w:noProof/>
        </w:rPr>
        <w:t>Djuknic, GM; Richton, RE (2001) Geolocation and assisted GPS. Computer, 34 (3):123–125.</w:t>
      </w:r>
    </w:p>
    <w:p w14:paraId="00F207F4" w14:textId="77777777" w:rsidR="00FE1AB3" w:rsidRPr="00FE1AB3" w:rsidRDefault="00FE1AB3">
      <w:pPr>
        <w:pStyle w:val="StandardWeb"/>
        <w:ind w:left="480" w:hanging="480"/>
        <w:divId w:val="622811039"/>
        <w:rPr>
          <w:noProof/>
        </w:rPr>
      </w:pPr>
      <w:r w:rsidRPr="00FE1AB3">
        <w:rPr>
          <w:noProof/>
        </w:rPr>
        <w:t>Eclipse Foundation (2014) Chapter 1. Introducing Jetty. http://www.eclipse.org/jetty/documentation/current/introduction.html#what-is-jetty, abgerufen am 12.12.2014.</w:t>
      </w:r>
    </w:p>
    <w:p w14:paraId="6027D017" w14:textId="77777777" w:rsidR="00FE1AB3" w:rsidRPr="00FE1AB3" w:rsidRDefault="00FE1AB3">
      <w:pPr>
        <w:pStyle w:val="StandardWeb"/>
        <w:ind w:left="480" w:hanging="480"/>
        <w:divId w:val="622811039"/>
        <w:rPr>
          <w:noProof/>
        </w:rPr>
      </w:pPr>
      <w:r w:rsidRPr="00FE1AB3">
        <w:rPr>
          <w:noProof/>
        </w:rPr>
        <w:t>Feng, Steve; Caire, Romain; Cortazar, Bingen; Turan, Mehmet; Wong, Andrew; Ozcan, Aydogan (2014) Immunochromatographic diagnostic test analysis using Google Glass. ACS nano, 8 (3):3069–79.</w:t>
      </w:r>
    </w:p>
    <w:p w14:paraId="7266E1E3" w14:textId="77777777" w:rsidR="00FE1AB3" w:rsidRPr="00FE1AB3" w:rsidRDefault="00FE1AB3">
      <w:pPr>
        <w:pStyle w:val="StandardWeb"/>
        <w:ind w:left="480" w:hanging="480"/>
        <w:divId w:val="622811039"/>
        <w:rPr>
          <w:noProof/>
        </w:rPr>
      </w:pPr>
      <w:r w:rsidRPr="00FE1AB3">
        <w:rPr>
          <w:noProof/>
        </w:rPr>
        <w:t>Fielding, Roy Thomas (2000) Architectural Styles and the Design of Network-based Software Architectures. University of California, Irvine, 162.</w:t>
      </w:r>
    </w:p>
    <w:p w14:paraId="6FF4BD78" w14:textId="77777777" w:rsidR="00FE1AB3" w:rsidRPr="00FE1AB3" w:rsidRDefault="00FE1AB3">
      <w:pPr>
        <w:pStyle w:val="StandardWeb"/>
        <w:ind w:left="480" w:hanging="480"/>
        <w:divId w:val="622811039"/>
        <w:rPr>
          <w:noProof/>
        </w:rPr>
      </w:pPr>
      <w:r w:rsidRPr="00FE1AB3">
        <w:rPr>
          <w:noProof/>
        </w:rPr>
        <w:t>Gao, Huiji; Tang, Jiliang; Liu, Huan (2012) Exploring Social-Historical Ties on Location-Based Social Networks. ICWSM. 114–121.</w:t>
      </w:r>
    </w:p>
    <w:p w14:paraId="1B15961D" w14:textId="77777777" w:rsidR="00FE1AB3" w:rsidRPr="00FE1AB3" w:rsidRDefault="00FE1AB3">
      <w:pPr>
        <w:pStyle w:val="StandardWeb"/>
        <w:ind w:left="480" w:hanging="480"/>
        <w:divId w:val="622811039"/>
        <w:rPr>
          <w:noProof/>
        </w:rPr>
      </w:pPr>
      <w:r w:rsidRPr="00FE1AB3">
        <w:rPr>
          <w:noProof/>
        </w:rPr>
        <w:t>Google (2012) Google I/O 2012. https://developers.google.com/events/io/2012/, abgerufen am 07.12.2014.</w:t>
      </w:r>
    </w:p>
    <w:p w14:paraId="262C9135" w14:textId="77777777" w:rsidR="00FE1AB3" w:rsidRPr="00FE1AB3" w:rsidRDefault="00FE1AB3">
      <w:pPr>
        <w:pStyle w:val="StandardWeb"/>
        <w:ind w:left="480" w:hanging="480"/>
        <w:divId w:val="622811039"/>
        <w:rPr>
          <w:noProof/>
        </w:rPr>
      </w:pPr>
      <w:r w:rsidRPr="00FE1AB3">
        <w:rPr>
          <w:noProof/>
        </w:rPr>
        <w:t>Google (2014a) Tech specs. https://support.google.com/glass/answer/3064128?hl=de, abgerufen am 26.11.2014.</w:t>
      </w:r>
    </w:p>
    <w:p w14:paraId="16CB5A59" w14:textId="77777777" w:rsidR="00FE1AB3" w:rsidRPr="00FE1AB3" w:rsidRDefault="00FE1AB3">
      <w:pPr>
        <w:pStyle w:val="StandardWeb"/>
        <w:ind w:left="480" w:hanging="480"/>
        <w:divId w:val="622811039"/>
        <w:rPr>
          <w:noProof/>
        </w:rPr>
      </w:pPr>
      <w:r w:rsidRPr="00FE1AB3">
        <w:rPr>
          <w:noProof/>
        </w:rPr>
        <w:t>Google (2014b) Glass Platform Release Notes. https://developers.google.com/glass/release-notes, abgerufen am 02.12.2014.</w:t>
      </w:r>
    </w:p>
    <w:p w14:paraId="1255D5BC" w14:textId="77777777" w:rsidR="00FE1AB3" w:rsidRPr="00FE1AB3" w:rsidRDefault="00FE1AB3">
      <w:pPr>
        <w:pStyle w:val="StandardWeb"/>
        <w:ind w:left="480" w:hanging="480"/>
        <w:divId w:val="622811039"/>
        <w:rPr>
          <w:noProof/>
        </w:rPr>
      </w:pPr>
      <w:r w:rsidRPr="00FE1AB3">
        <w:rPr>
          <w:noProof/>
        </w:rPr>
        <w:t>Huang, Zhanpeng; Hui, Pan; Peylo, Christoph; Chatzopoulos, Dimitris (2013) Mobile augmented reality survey: a bottom-up approach. Arxiv.Org. 35.</w:t>
      </w:r>
    </w:p>
    <w:p w14:paraId="01F55921" w14:textId="77777777" w:rsidR="00FE1AB3" w:rsidRPr="00FE1AB3" w:rsidRDefault="00FE1AB3">
      <w:pPr>
        <w:pStyle w:val="StandardWeb"/>
        <w:ind w:left="480" w:hanging="480"/>
        <w:divId w:val="622811039"/>
        <w:rPr>
          <w:noProof/>
        </w:rPr>
      </w:pPr>
      <w:r w:rsidRPr="00FE1AB3">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3C68F392" w14:textId="77777777" w:rsidR="00FE1AB3" w:rsidRPr="00FE1AB3" w:rsidRDefault="00FE1AB3">
      <w:pPr>
        <w:pStyle w:val="StandardWeb"/>
        <w:ind w:left="480" w:hanging="480"/>
        <w:divId w:val="622811039"/>
        <w:rPr>
          <w:noProof/>
        </w:rPr>
      </w:pPr>
      <w:r w:rsidRPr="00FE1AB3">
        <w:rPr>
          <w:noProof/>
        </w:rPr>
        <w:t>Juan, L; Gwun, O (2009) A comparison of sift, pca-sift and surf. International Journal of Image Processing (IJIP), 3 (4):143–152.</w:t>
      </w:r>
    </w:p>
    <w:p w14:paraId="215504CE" w14:textId="77777777" w:rsidR="00FE1AB3" w:rsidRPr="00FE1AB3" w:rsidRDefault="00FE1AB3">
      <w:pPr>
        <w:pStyle w:val="StandardWeb"/>
        <w:ind w:left="480" w:hanging="480"/>
        <w:divId w:val="622811039"/>
        <w:rPr>
          <w:noProof/>
        </w:rPr>
      </w:pPr>
      <w:r w:rsidRPr="00FE1AB3">
        <w:rPr>
          <w:noProof/>
        </w:rPr>
        <w:t>Junglas, Iris A.; Watson, Richard T. (2008) Location-based services. Communications of the ACM, 51 (3):65–69.</w:t>
      </w:r>
    </w:p>
    <w:p w14:paraId="55A6185E" w14:textId="77777777" w:rsidR="00FE1AB3" w:rsidRPr="00FE1AB3" w:rsidRDefault="00FE1AB3">
      <w:pPr>
        <w:pStyle w:val="StandardWeb"/>
        <w:ind w:left="480" w:hanging="480"/>
        <w:divId w:val="622811039"/>
        <w:rPr>
          <w:noProof/>
        </w:rPr>
      </w:pPr>
      <w:r w:rsidRPr="00FE1AB3">
        <w:rPr>
          <w:noProof/>
        </w:rPr>
        <w:t>Kölmel, Dr. Bernhard; Yellowmap AG (2005) Location Based Services. Workshop Mobile Commerce, :88–101.</w:t>
      </w:r>
    </w:p>
    <w:p w14:paraId="6001BD91" w14:textId="77777777" w:rsidR="00FE1AB3" w:rsidRPr="00FE1AB3" w:rsidRDefault="00FE1AB3">
      <w:pPr>
        <w:pStyle w:val="StandardWeb"/>
        <w:ind w:left="480" w:hanging="480"/>
        <w:divId w:val="622811039"/>
        <w:rPr>
          <w:noProof/>
        </w:rPr>
      </w:pPr>
      <w:r w:rsidRPr="00FE1AB3">
        <w:rPr>
          <w:noProof/>
        </w:rPr>
        <w:t>Lee, Sangkeun; Chang, Juno; Lee, Sang-goo (2010) Survey and Trend Analysis of Context-Aware Systems. Information-An International Interdisciplinary Journal, 14 (2):527–548.</w:t>
      </w:r>
    </w:p>
    <w:p w14:paraId="3DD24156" w14:textId="77777777" w:rsidR="00FE1AB3" w:rsidRPr="00FE1AB3" w:rsidRDefault="00FE1AB3">
      <w:pPr>
        <w:pStyle w:val="StandardWeb"/>
        <w:ind w:left="480" w:hanging="480"/>
        <w:divId w:val="622811039"/>
        <w:rPr>
          <w:noProof/>
        </w:rPr>
      </w:pPr>
      <w:r w:rsidRPr="00FE1AB3">
        <w:rPr>
          <w:noProof/>
        </w:rPr>
        <w:t>Leutenegger, Stefan; Chli, Margarita; Siegwart, Roland Y. (2011) BRISK: Binary Robust invariant scalable keypoints. 2011 International Conference on Computer Vision. IEEE, 2548–2555.</w:t>
      </w:r>
    </w:p>
    <w:p w14:paraId="46215C07" w14:textId="77777777" w:rsidR="00FE1AB3" w:rsidRPr="00FE1AB3" w:rsidRDefault="00FE1AB3">
      <w:pPr>
        <w:pStyle w:val="StandardWeb"/>
        <w:ind w:left="480" w:hanging="480"/>
        <w:divId w:val="622811039"/>
        <w:rPr>
          <w:noProof/>
        </w:rPr>
      </w:pPr>
      <w:r w:rsidRPr="00FE1AB3">
        <w:rPr>
          <w:noProof/>
        </w:rPr>
        <w:t>Lins, Caio Novaes; Teixeira, João Marcelo; Rafael, Alves Roberto; Teichrieb, Veronica (2014) Development of Interactive Applications for Google Glass. Tendências e Técnicas em Realidade Virtual e Aumentada, 4 :167–188.</w:t>
      </w:r>
    </w:p>
    <w:p w14:paraId="08D465F1" w14:textId="77777777" w:rsidR="00FE1AB3" w:rsidRPr="00FE1AB3" w:rsidRDefault="00FE1AB3">
      <w:pPr>
        <w:pStyle w:val="StandardWeb"/>
        <w:ind w:left="480" w:hanging="480"/>
        <w:divId w:val="622811039"/>
        <w:rPr>
          <w:noProof/>
        </w:rPr>
      </w:pPr>
      <w:r w:rsidRPr="00FE1AB3">
        <w:rPr>
          <w:noProof/>
        </w:rPr>
        <w:t>Lowe, D.G. (1999) Object recognition from local scale-invariant features. Proceedings of the Seventh IEEE International Conference on Computer Vision. IEEE, 1150–1157 vol.2.</w:t>
      </w:r>
    </w:p>
    <w:p w14:paraId="57578985" w14:textId="77777777" w:rsidR="00FE1AB3" w:rsidRPr="00FE1AB3" w:rsidRDefault="00FE1AB3">
      <w:pPr>
        <w:pStyle w:val="StandardWeb"/>
        <w:ind w:left="480" w:hanging="480"/>
        <w:divId w:val="622811039"/>
        <w:rPr>
          <w:noProof/>
        </w:rPr>
      </w:pPr>
      <w:r w:rsidRPr="00FE1AB3">
        <w:rPr>
          <w:noProof/>
        </w:rPr>
        <w:t>Lowe, David G. (2004) Distinctive Image Features from Scale-Invariant Keypoints. International Journal of Computer Vision, 60 (2):91–110.</w:t>
      </w:r>
    </w:p>
    <w:p w14:paraId="54438B48" w14:textId="77777777" w:rsidR="00FE1AB3" w:rsidRPr="00FE1AB3" w:rsidRDefault="00FE1AB3">
      <w:pPr>
        <w:pStyle w:val="StandardWeb"/>
        <w:ind w:left="480" w:hanging="480"/>
        <w:divId w:val="622811039"/>
        <w:rPr>
          <w:noProof/>
        </w:rPr>
      </w:pPr>
      <w:r w:rsidRPr="00FE1AB3">
        <w:rPr>
          <w:noProof/>
        </w:rPr>
        <w:t>Mehrotra, Rajiv; Nichani, Sanjay; Ranganathan, N. (1990) Corner detection. Pattern Recognition, 23 (11):1223–1233.</w:t>
      </w:r>
    </w:p>
    <w:p w14:paraId="3E432C70" w14:textId="77777777" w:rsidR="00FE1AB3" w:rsidRPr="00FE1AB3" w:rsidRDefault="00FE1AB3">
      <w:pPr>
        <w:pStyle w:val="StandardWeb"/>
        <w:ind w:left="480" w:hanging="480"/>
        <w:divId w:val="622811039"/>
        <w:rPr>
          <w:noProof/>
        </w:rPr>
      </w:pPr>
      <w:r w:rsidRPr="00FE1AB3">
        <w:rPr>
          <w:noProof/>
        </w:rPr>
        <w:t>Morril, Dan (2008) Announcing the Android 1.0 SDK, release 1. http://android-developers.blogspot.be/2008/09/announcing-android-10-sdk-release-1.html, abgerufen am 02.12.2014.</w:t>
      </w:r>
    </w:p>
    <w:p w14:paraId="320C9204" w14:textId="77777777" w:rsidR="00FE1AB3" w:rsidRPr="00FE1AB3" w:rsidRDefault="00FE1AB3">
      <w:pPr>
        <w:pStyle w:val="StandardWeb"/>
        <w:ind w:left="480" w:hanging="480"/>
        <w:divId w:val="622811039"/>
        <w:rPr>
          <w:noProof/>
        </w:rPr>
      </w:pPr>
      <w:r w:rsidRPr="00FE1AB3">
        <w:rPr>
          <w:noProof/>
        </w:rPr>
        <w:t>Muja, Marius; Lowe, DG (2009) Fast Approximate Nearest Neighbors with Automatic Algorithm Configuration. VISAPP (1), .</w:t>
      </w:r>
    </w:p>
    <w:p w14:paraId="274A6850" w14:textId="77777777" w:rsidR="00FE1AB3" w:rsidRPr="00FE1AB3" w:rsidRDefault="00FE1AB3">
      <w:pPr>
        <w:pStyle w:val="StandardWeb"/>
        <w:ind w:left="480" w:hanging="480"/>
        <w:divId w:val="622811039"/>
        <w:rPr>
          <w:noProof/>
        </w:rPr>
      </w:pPr>
      <w:r w:rsidRPr="00FE1AB3">
        <w:rPr>
          <w:noProof/>
        </w:rPr>
        <w:t>Nowak, Eric (2006) Computer Vision – ECCV 2006. Berlin, Heidelberg, Springer Berlin Heidelberg.</w:t>
      </w:r>
    </w:p>
    <w:p w14:paraId="6C909C20" w14:textId="77777777" w:rsidR="00FE1AB3" w:rsidRPr="00FE1AB3" w:rsidRDefault="00FE1AB3">
      <w:pPr>
        <w:pStyle w:val="StandardWeb"/>
        <w:ind w:left="480" w:hanging="480"/>
        <w:divId w:val="622811039"/>
        <w:rPr>
          <w:noProof/>
        </w:rPr>
      </w:pPr>
      <w:r w:rsidRPr="00FE1AB3">
        <w:rPr>
          <w:noProof/>
        </w:rPr>
        <w:t>opencv dev team (2014) OpenCV API Reference — OpenCV 2.4.9.0 Documentation. http://docs.opencv.org/modules/refman.html, abgerufen am 09.10.2014.</w:t>
      </w:r>
    </w:p>
    <w:p w14:paraId="02C27A61" w14:textId="77777777" w:rsidR="00FE1AB3" w:rsidRPr="00FE1AB3" w:rsidRDefault="00FE1AB3">
      <w:pPr>
        <w:pStyle w:val="StandardWeb"/>
        <w:ind w:left="480" w:hanging="480"/>
        <w:divId w:val="622811039"/>
        <w:rPr>
          <w:noProof/>
        </w:rPr>
      </w:pPr>
      <w:r w:rsidRPr="00FE1AB3">
        <w:rPr>
          <w:noProof/>
        </w:rPr>
        <w:t>Perera, Charith; Zaslavsky, Arkady; Christen, Peter; Georgakopoulos, Dimitrios (2014) Context Aware Computing for The Internet of Things: A Survey. IEEE Communications Surveys &amp; Tutorials, 16 (1):414–454.</w:t>
      </w:r>
    </w:p>
    <w:p w14:paraId="79DD8D5D" w14:textId="77777777" w:rsidR="00FE1AB3" w:rsidRPr="00FE1AB3" w:rsidRDefault="00FE1AB3">
      <w:pPr>
        <w:pStyle w:val="StandardWeb"/>
        <w:ind w:left="480" w:hanging="480"/>
        <w:divId w:val="622811039"/>
        <w:rPr>
          <w:noProof/>
        </w:rPr>
      </w:pPr>
      <w:r w:rsidRPr="00FE1AB3">
        <w:rPr>
          <w:noProof/>
        </w:rPr>
        <w:t>Portman, Eric A.; Gailey, Michael L.; Holmes, Chad S.; Burgiss, Michael J.; Smith, Angela King; Pitts III, Ashton F.; Dempsen, Stephen L.; Che, Vinny Wai-yan (2005) Location-based services. USA, .</w:t>
      </w:r>
    </w:p>
    <w:p w14:paraId="4385167C" w14:textId="77777777" w:rsidR="00FE1AB3" w:rsidRPr="00FE1AB3" w:rsidRDefault="00FE1AB3">
      <w:pPr>
        <w:pStyle w:val="StandardWeb"/>
        <w:ind w:left="480" w:hanging="480"/>
        <w:divId w:val="622811039"/>
        <w:rPr>
          <w:noProof/>
        </w:rPr>
      </w:pPr>
      <w:r w:rsidRPr="00FE1AB3">
        <w:rPr>
          <w:noProof/>
        </w:rPr>
        <w:t>Rouillard, José (2008) Contextual QR Codes. 2008 The Third International Multi-Conference on Computing in the Global Information Technology (iccgi 2008). IEEE, 50–55.</w:t>
      </w:r>
    </w:p>
    <w:p w14:paraId="63BC5A9A" w14:textId="77777777" w:rsidR="00FE1AB3" w:rsidRPr="00FE1AB3" w:rsidRDefault="00FE1AB3">
      <w:pPr>
        <w:pStyle w:val="StandardWeb"/>
        <w:ind w:left="480" w:hanging="480"/>
        <w:divId w:val="622811039"/>
        <w:rPr>
          <w:noProof/>
        </w:rPr>
      </w:pPr>
      <w:r w:rsidRPr="00FE1AB3">
        <w:rPr>
          <w:noProof/>
        </w:rPr>
        <w:t>Saha, Amit Kumar (2008) A Developers First Look At Android. Linux For You (January), (January):48–50.</w:t>
      </w:r>
    </w:p>
    <w:p w14:paraId="4BECB1B1" w14:textId="77777777" w:rsidR="00FE1AB3" w:rsidRPr="00FE1AB3" w:rsidRDefault="00FE1AB3">
      <w:pPr>
        <w:pStyle w:val="StandardWeb"/>
        <w:ind w:left="480" w:hanging="480"/>
        <w:divId w:val="622811039"/>
        <w:rPr>
          <w:noProof/>
        </w:rPr>
      </w:pPr>
      <w:r w:rsidRPr="00FE1AB3">
        <w:rPr>
          <w:noProof/>
        </w:rPr>
        <w:t>Sande, Koen E A van de; Gevers, Theo; Snoek, Cees G M (2010) Evaluating color descriptors for object and scene recognition. IEEE transactions on pattern analysis and machine intelligence, 32 (9):1582–96.</w:t>
      </w:r>
    </w:p>
    <w:p w14:paraId="5269B4C8" w14:textId="77777777" w:rsidR="00FE1AB3" w:rsidRPr="00FE1AB3" w:rsidRDefault="00FE1AB3">
      <w:pPr>
        <w:pStyle w:val="StandardWeb"/>
        <w:ind w:left="480" w:hanging="480"/>
        <w:divId w:val="622811039"/>
        <w:rPr>
          <w:noProof/>
        </w:rPr>
      </w:pPr>
      <w:r w:rsidRPr="00FE1AB3">
        <w:rPr>
          <w:noProof/>
        </w:rPr>
        <w:t>Schaeffer, Cameron (2013) A comparison of keypoint descriptors in the context of pedestrian detection: freak vs. surf vs. brisk. Stanford University, 5.</w:t>
      </w:r>
    </w:p>
    <w:p w14:paraId="3C49428F" w14:textId="77777777" w:rsidR="00FE1AB3" w:rsidRPr="00FE1AB3" w:rsidRDefault="00FE1AB3">
      <w:pPr>
        <w:pStyle w:val="StandardWeb"/>
        <w:ind w:left="480" w:hanging="480"/>
        <w:divId w:val="622811039"/>
        <w:rPr>
          <w:noProof/>
        </w:rPr>
      </w:pPr>
      <w:r w:rsidRPr="00FE1AB3">
        <w:rPr>
          <w:noProof/>
        </w:rPr>
        <w:t>Schilit, B.N.; Theimer, M.M. (1994) Disseminating active map information to mobile hosts. IEEE Network, 8 (5):22–32.</w:t>
      </w:r>
    </w:p>
    <w:p w14:paraId="618B42FC" w14:textId="77777777" w:rsidR="00FE1AB3" w:rsidRPr="00FE1AB3" w:rsidRDefault="00FE1AB3">
      <w:pPr>
        <w:pStyle w:val="StandardWeb"/>
        <w:ind w:left="480" w:hanging="480"/>
        <w:divId w:val="622811039"/>
        <w:rPr>
          <w:noProof/>
        </w:rPr>
      </w:pPr>
      <w:r w:rsidRPr="00FE1AB3">
        <w:rPr>
          <w:noProof/>
        </w:rPr>
        <w:t>Schmidt, A; Laerhoven, K. van (2001) How to build smart appliances? IEEE Personal Communications, 8 (4):66–71.</w:t>
      </w:r>
    </w:p>
    <w:p w14:paraId="3695B1FD" w14:textId="77777777" w:rsidR="00FE1AB3" w:rsidRPr="00FE1AB3" w:rsidRDefault="00FE1AB3">
      <w:pPr>
        <w:pStyle w:val="StandardWeb"/>
        <w:ind w:left="480" w:hanging="480"/>
        <w:divId w:val="622811039"/>
        <w:rPr>
          <w:noProof/>
        </w:rPr>
      </w:pPr>
      <w:r w:rsidRPr="00FE1AB3">
        <w:rPr>
          <w:noProof/>
        </w:rPr>
        <w:t>Shneier, M. (1983) Using Pyramids to Define Local Thresholds for Blob Detection. IEEE Transactions on Pattern Analysis and Machine Intelligence, PAMI-5 (3):345–349.</w:t>
      </w:r>
    </w:p>
    <w:p w14:paraId="27D9F4BA" w14:textId="77777777" w:rsidR="00FE1AB3" w:rsidRPr="00FE1AB3" w:rsidRDefault="00FE1AB3">
      <w:pPr>
        <w:pStyle w:val="StandardWeb"/>
        <w:ind w:left="480" w:hanging="480"/>
        <w:divId w:val="622811039"/>
        <w:rPr>
          <w:noProof/>
        </w:rPr>
      </w:pPr>
      <w:r w:rsidRPr="00FE1AB3">
        <w:rPr>
          <w:noProof/>
        </w:rPr>
        <w:t>Sidla, Oliver; Kottmann, Michal; Benesova, Wanda (2011) Real-time pose invariant logo and pattern detection. Intelligent Robots and Computer Vision XXVIII: Algorithms and Techniques, 78780C. 8.</w:t>
      </w:r>
    </w:p>
    <w:p w14:paraId="6F8E57CA" w14:textId="77777777" w:rsidR="00FE1AB3" w:rsidRPr="00FE1AB3" w:rsidRDefault="00FE1AB3">
      <w:pPr>
        <w:pStyle w:val="StandardWeb"/>
        <w:ind w:left="480" w:hanging="480"/>
        <w:divId w:val="622811039"/>
        <w:rPr>
          <w:noProof/>
        </w:rPr>
      </w:pPr>
      <w:r w:rsidRPr="00FE1AB3">
        <w:rPr>
          <w:noProof/>
        </w:rPr>
        <w:t>Singh, Inderjeet; Leitch, Joel; Wilson, Jesse (2014) gson. https://sites.google.com/site/gson/gson-user-guide#TOC-Goals-for-Gson, abgerufen am 12.12.2014.</w:t>
      </w:r>
    </w:p>
    <w:p w14:paraId="42CAC084" w14:textId="77777777" w:rsidR="00FE1AB3" w:rsidRPr="00FE1AB3" w:rsidRDefault="00FE1AB3">
      <w:pPr>
        <w:pStyle w:val="StandardWeb"/>
        <w:ind w:left="480" w:hanging="480"/>
        <w:divId w:val="622811039"/>
        <w:rPr>
          <w:noProof/>
        </w:rPr>
      </w:pPr>
      <w:r w:rsidRPr="00FE1AB3">
        <w:rPr>
          <w:noProof/>
        </w:rPr>
        <w:t>Stevens, Tim (2013) Google announces Glass Developer Kit, will enable offline apps and direct hardware access. http://www.engadget.com/2013/05/16/google-glass-developer-kit/, abgerufen am 30.11.2014.</w:t>
      </w:r>
    </w:p>
    <w:p w14:paraId="77486396" w14:textId="77777777" w:rsidR="00FE1AB3" w:rsidRPr="00FE1AB3" w:rsidRDefault="00FE1AB3">
      <w:pPr>
        <w:pStyle w:val="StandardWeb"/>
        <w:ind w:left="480" w:hanging="480"/>
        <w:divId w:val="622811039"/>
        <w:rPr>
          <w:noProof/>
        </w:rPr>
      </w:pPr>
      <w:r w:rsidRPr="00FE1AB3">
        <w:rPr>
          <w:noProof/>
        </w:rPr>
        <w:t>Swain, Michael J.; Ballard, Dana H. (1991) Color indexing. International Journal of Computer Vision, 7 (1):11–32.</w:t>
      </w:r>
    </w:p>
    <w:p w14:paraId="2F217751" w14:textId="77777777" w:rsidR="00FE1AB3" w:rsidRPr="00FE1AB3" w:rsidRDefault="00FE1AB3">
      <w:pPr>
        <w:pStyle w:val="StandardWeb"/>
        <w:ind w:left="480" w:hanging="480"/>
        <w:divId w:val="622811039"/>
        <w:rPr>
          <w:noProof/>
        </w:rPr>
      </w:pPr>
      <w:r w:rsidRPr="00FE1AB3">
        <w:rPr>
          <w:noProof/>
        </w:rPr>
        <w:t>Szeliski, Richard (2010) Computer Vision. London, Springer London.</w:t>
      </w:r>
    </w:p>
    <w:p w14:paraId="31EB21CA" w14:textId="77777777" w:rsidR="00FE1AB3" w:rsidRPr="00FE1AB3" w:rsidRDefault="00FE1AB3">
      <w:pPr>
        <w:pStyle w:val="StandardWeb"/>
        <w:ind w:left="480" w:hanging="480"/>
        <w:divId w:val="622811039"/>
        <w:rPr>
          <w:noProof/>
        </w:rPr>
      </w:pPr>
      <w:r w:rsidRPr="00FE1AB3">
        <w:rPr>
          <w:noProof/>
        </w:rPr>
        <w:t>Texas Instruments (2012) OMAP4430 Multimedia Device. 443.</w:t>
      </w:r>
    </w:p>
    <w:p w14:paraId="247C012D" w14:textId="77777777" w:rsidR="00FE1AB3" w:rsidRPr="00FE1AB3" w:rsidRDefault="00FE1AB3">
      <w:pPr>
        <w:pStyle w:val="StandardWeb"/>
        <w:ind w:left="480" w:hanging="480"/>
        <w:divId w:val="622811039"/>
        <w:rPr>
          <w:noProof/>
        </w:rPr>
      </w:pPr>
      <w:r w:rsidRPr="00FE1AB3">
        <w:rPr>
          <w:noProof/>
        </w:rPr>
        <w:t>Torborg, Scott; Simpson, Star (2012) What’s inside Google Glass? http://www.catwig.com/google-glass-teardown/, abgerufen am 16.10.2014.</w:t>
      </w:r>
    </w:p>
    <w:p w14:paraId="4445D711" w14:textId="77777777" w:rsidR="00FE1AB3" w:rsidRPr="00FE1AB3" w:rsidRDefault="00FE1AB3">
      <w:pPr>
        <w:pStyle w:val="StandardWeb"/>
        <w:ind w:left="480" w:hanging="480"/>
        <w:divId w:val="622811039"/>
        <w:rPr>
          <w:noProof/>
        </w:rPr>
      </w:pPr>
      <w:r w:rsidRPr="00FE1AB3">
        <w:rPr>
          <w:noProof/>
        </w:rPr>
        <w:t>UMTS Forum (2001) Report No. 13. London, 100.</w:t>
      </w:r>
    </w:p>
    <w:p w14:paraId="46587819" w14:textId="77777777" w:rsidR="00FE1AB3" w:rsidRPr="00FE1AB3" w:rsidRDefault="00FE1AB3">
      <w:pPr>
        <w:pStyle w:val="StandardWeb"/>
        <w:ind w:left="480" w:hanging="480"/>
        <w:divId w:val="622811039"/>
        <w:rPr>
          <w:noProof/>
        </w:rPr>
      </w:pPr>
      <w:r w:rsidRPr="00FE1AB3">
        <w:rPr>
          <w:noProof/>
        </w:rPr>
        <w:t>Walsh, Andrew (2010) QR Codes – using mobile phones to deliver library instruction and help at the point of need. Journal of Information Literacy, 4 (1):55–65.</w:t>
      </w:r>
    </w:p>
    <w:p w14:paraId="4B043784" w14:textId="77777777" w:rsidR="00FE1AB3" w:rsidRPr="00FE1AB3" w:rsidRDefault="00FE1AB3">
      <w:pPr>
        <w:pStyle w:val="StandardWeb"/>
        <w:ind w:left="480" w:hanging="480"/>
        <w:divId w:val="622811039"/>
        <w:rPr>
          <w:noProof/>
        </w:rPr>
      </w:pPr>
      <w:r w:rsidRPr="00FE1AB3">
        <w:rPr>
          <w:noProof/>
        </w:rPr>
        <w:t>Want, Roy; Hopper, Andy; Falcão, Veronica; Gibbons, Jonathan (1992) The active badge location system. ACM Transactions on Information Systems, 10 (1):91–102.</w:t>
      </w:r>
    </w:p>
    <w:p w14:paraId="7BD29406" w14:textId="77777777" w:rsidR="00FE1AB3" w:rsidRPr="00FE1AB3" w:rsidRDefault="00FE1AB3">
      <w:pPr>
        <w:pStyle w:val="StandardWeb"/>
        <w:ind w:left="480" w:hanging="480"/>
        <w:divId w:val="622811039"/>
        <w:rPr>
          <w:noProof/>
        </w:rPr>
      </w:pPr>
      <w:r w:rsidRPr="00FE1AB3">
        <w:rPr>
          <w:noProof/>
        </w:rPr>
        <w:t>QRcode.com</w:t>
      </w:r>
      <w:r w:rsidRPr="00FE1AB3">
        <w:rPr>
          <w:noProof/>
        </w:rPr>
        <w:t>｜</w:t>
      </w:r>
      <w:r w:rsidRPr="00FE1AB3">
        <w:rPr>
          <w:noProof/>
        </w:rPr>
        <w:t>DENSO WAVE. http://www.qrcode.com/en/index.html, abgerufen am 16.10.2014.</w:t>
      </w:r>
    </w:p>
    <w:p w14:paraId="5885988C" w14:textId="77777777" w:rsidR="00FE1AB3" w:rsidRPr="00FE1AB3" w:rsidRDefault="00FE1AB3">
      <w:pPr>
        <w:pStyle w:val="StandardWeb"/>
        <w:ind w:left="480" w:hanging="480"/>
        <w:divId w:val="622811039"/>
        <w:rPr>
          <w:noProof/>
        </w:rPr>
      </w:pPr>
      <w:r w:rsidRPr="00FE1AB3">
        <w:rPr>
          <w:noProof/>
        </w:rPr>
        <w:t>Google to Sell Heads-Up Display Glasses by Year’s End - NYTimes.com. http://bits.blogs.nytimes.com/2012/02/21/google-to-sell-terminator-style-glasses-by-years-end/?ref=technology, abgerufen am 20.11.2014.</w:t>
      </w:r>
    </w:p>
    <w:p w14:paraId="61EC3B90" w14:textId="20A12014" w:rsidR="00C63EB3" w:rsidRDefault="00C63EB3" w:rsidP="00FE1AB3">
      <w:pPr>
        <w:pStyle w:val="StandardWeb"/>
        <w:ind w:left="480" w:hanging="480"/>
        <w:divId w:val="2057120545"/>
        <w:sectPr w:rsidR="00C63EB3" w:rsidSect="003116A2">
          <w:headerReference w:type="default" r:id="rId35"/>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174" w:name="_Toc280696887"/>
      <w:r w:rsidRPr="003C7E2E">
        <w:t>Anhang</w:t>
      </w:r>
      <w:bookmarkEnd w:id="173"/>
      <w:bookmarkEnd w:id="174"/>
    </w:p>
    <w:p w14:paraId="66B79BE0" w14:textId="77777777" w:rsidR="00C63EB3" w:rsidRPr="003C7E2E" w:rsidRDefault="00C63EB3" w:rsidP="00C63EB3">
      <w:pPr>
        <w:pStyle w:val="berschrift8"/>
      </w:pPr>
      <w:bookmarkStart w:id="175" w:name="_Toc280696888"/>
      <w:r w:rsidRPr="003C7E2E">
        <w:t>Unterkapitel des Anhangs</w:t>
      </w:r>
      <w:bookmarkEnd w:id="175"/>
    </w:p>
    <w:p w14:paraId="2CE3C707"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39572B8A"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602E185C" w14:textId="77777777" w:rsidR="00C63EB3" w:rsidRPr="003C7E2E" w:rsidRDefault="00C63EB3" w:rsidP="00C63EB3">
      <w:pPr>
        <w:pStyle w:val="berschrift8"/>
      </w:pPr>
      <w:bookmarkStart w:id="176" w:name="_Toc280696889"/>
      <w:r w:rsidRPr="003C7E2E">
        <w:t>Zweites Unterkapitel des Anhangs</w:t>
      </w:r>
      <w:bookmarkEnd w:id="176"/>
    </w:p>
    <w:p w14:paraId="6369695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DFB52B2"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6"/>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9D49A4">
        <w:rPr>
          <w:noProof/>
        </w:rPr>
        <w:t>21.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 w:author="Jannik Hoffjann" w:date="2014-12-20T12:12:00Z" w:initials="JH">
    <w:p w14:paraId="685A153A" w14:textId="77777777" w:rsidR="00E777CF" w:rsidRDefault="00E777CF" w:rsidP="00C63EB3">
      <w:pPr>
        <w:pStyle w:val="Kommentartext"/>
      </w:pPr>
      <w:r>
        <w:rPr>
          <w:rStyle w:val="Kommentarzeichen"/>
        </w:rPr>
        <w:annotationRef/>
      </w:r>
      <w:r>
        <w:t>PDF-Dokument fehlt noch</w:t>
      </w:r>
    </w:p>
  </w:comment>
  <w:comment w:id="24" w:author="Jannik Hoffjann" w:date="2014-12-20T12:12:00Z" w:initials="JH">
    <w:p w14:paraId="62ED4AEE" w14:textId="77777777" w:rsidR="00E777CF" w:rsidRDefault="00E777CF" w:rsidP="00C63EB3">
      <w:pPr>
        <w:rPr>
          <w:i/>
        </w:rPr>
      </w:pPr>
      <w:r>
        <w:rPr>
          <w:rStyle w:val="Kommentarzeichen"/>
        </w:rPr>
        <w:annotationRef/>
      </w:r>
      <w:r>
        <w:rPr>
          <w:i/>
        </w:rPr>
        <w:t xml:space="preserve">Die Priorität dieser Arbeit wird dabei insbesondere auf den Kategorien der Middleware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446065C7" w14:textId="77777777" w:rsidR="00E777CF" w:rsidRDefault="00E777CF" w:rsidP="00C63EB3">
      <w:pPr>
        <w:pStyle w:val="Kommentartext"/>
      </w:pPr>
    </w:p>
  </w:comment>
  <w:comment w:id="23" w:author="Jannik Hoffjann" w:date="2014-12-20T12:12:00Z" w:initials="JH">
    <w:p w14:paraId="412D4A8D" w14:textId="77777777" w:rsidR="00E777CF" w:rsidRDefault="00E777CF" w:rsidP="00C63EB3">
      <w:pPr>
        <w:pStyle w:val="Kommentartext"/>
      </w:pPr>
      <w:r>
        <w:rPr>
          <w:rStyle w:val="Kommentarzeichen"/>
        </w:rPr>
        <w:annotationRef/>
      </w:r>
      <w:r>
        <w:t>Unklar</w:t>
      </w:r>
    </w:p>
  </w:comment>
  <w:comment w:id="29" w:author="Jannik Hoffjann" w:date="2014-12-20T12:12:00Z" w:initials="JH">
    <w:p w14:paraId="0191D31A" w14:textId="77777777" w:rsidR="00E777CF" w:rsidRDefault="00E777CF" w:rsidP="00C63EB3">
      <w:pPr>
        <w:pStyle w:val="Kommentartext"/>
      </w:pPr>
      <w:r>
        <w:rPr>
          <w:rStyle w:val="Kommentarzeichen"/>
        </w:rPr>
        <w:annotationRef/>
      </w:r>
      <w:r>
        <w:t>Quelle!</w:t>
      </w:r>
    </w:p>
  </w:comment>
  <w:comment w:id="46" w:author="Jannik Hoffjann" w:date="2014-12-20T12:12:00Z" w:initials="JH">
    <w:p w14:paraId="525C31AF" w14:textId="77777777" w:rsidR="00E777CF" w:rsidRDefault="00E777CF" w:rsidP="00C63EB3">
      <w:pPr>
        <w:pStyle w:val="Kommentartext"/>
      </w:pPr>
      <w:r>
        <w:rPr>
          <w:rStyle w:val="Kommentarzeichen"/>
        </w:rPr>
        <w:annotationRef/>
      </w:r>
      <w:r>
        <w:t>Beispiel + Quelle</w:t>
      </w:r>
    </w:p>
  </w:comment>
  <w:comment w:id="49" w:author="Jannik Hoffjann" w:date="2014-12-20T12:12:00Z" w:initials="JH">
    <w:p w14:paraId="35EAEAFB" w14:textId="77777777" w:rsidR="00E777CF" w:rsidRDefault="00E777CF" w:rsidP="00C63EB3">
      <w:pPr>
        <w:pStyle w:val="Kommentartext"/>
      </w:pPr>
      <w:r>
        <w:rPr>
          <w:rStyle w:val="Kommentarzeichen"/>
        </w:rPr>
        <w:annotationRef/>
      </w:r>
      <w:r>
        <w:t>Quelle</w:t>
      </w:r>
    </w:p>
  </w:comment>
  <w:comment w:id="76" w:author="Jannik Hoffjann" w:date="2014-12-20T12:12:00Z" w:initials="JH">
    <w:p w14:paraId="528320E5" w14:textId="77777777" w:rsidR="00E777CF" w:rsidRDefault="00E777CF" w:rsidP="00C63EB3">
      <w:pPr>
        <w:pStyle w:val="Kommentartext"/>
      </w:pPr>
      <w:r>
        <w:rPr>
          <w:rStyle w:val="Kommentarzeichen"/>
        </w:rPr>
        <w:annotationRef/>
      </w:r>
      <w:proofErr w:type="spellStart"/>
      <w:r>
        <w:t>QUelle</w:t>
      </w:r>
      <w:proofErr w:type="spellEnd"/>
    </w:p>
  </w:comment>
  <w:comment w:id="82" w:author="Jannik Hoffjann" w:date="2014-12-20T12:12:00Z" w:initials="JH">
    <w:p w14:paraId="0B91E389" w14:textId="77777777" w:rsidR="00E777CF" w:rsidRDefault="00E777CF" w:rsidP="00C63EB3">
      <w:pPr>
        <w:pStyle w:val="Kommentartext"/>
      </w:pPr>
      <w:r>
        <w:rPr>
          <w:rStyle w:val="Kommentarzeichen"/>
        </w:rPr>
        <w:annotationRef/>
      </w:r>
      <w:r>
        <w:t>Kurzerklärung</w:t>
      </w:r>
    </w:p>
  </w:comment>
  <w:comment w:id="84" w:author="Jannik Hoffjann" w:date="2014-12-20T12:12:00Z" w:initials="JH">
    <w:p w14:paraId="76D2B949" w14:textId="77777777" w:rsidR="00E777CF" w:rsidRDefault="00E777CF" w:rsidP="00C63EB3">
      <w:pPr>
        <w:pStyle w:val="Kommentartext"/>
      </w:pPr>
      <w:r>
        <w:rPr>
          <w:rStyle w:val="Kommentarzeichen"/>
        </w:rPr>
        <w:annotationRef/>
      </w:r>
      <w:r>
        <w:t>Quelle</w:t>
      </w:r>
    </w:p>
  </w:comment>
  <w:comment w:id="85" w:author="Jannik Hoffjann" w:date="2014-12-20T12:12:00Z" w:initials="JH">
    <w:p w14:paraId="0D1B2068" w14:textId="77777777" w:rsidR="00E777CF" w:rsidRDefault="00E777CF" w:rsidP="00C63EB3">
      <w:pPr>
        <w:pStyle w:val="Kommentartext"/>
      </w:pPr>
      <w:r>
        <w:rPr>
          <w:rStyle w:val="Kommentarzeichen"/>
        </w:rPr>
        <w:annotationRef/>
      </w:r>
      <w:r>
        <w:t>Quelle</w:t>
      </w:r>
    </w:p>
  </w:comment>
  <w:comment w:id="89" w:author="Jannik Hoffjann" w:date="2014-12-20T12:12:00Z" w:initials="JH">
    <w:p w14:paraId="64B6E50F" w14:textId="77777777" w:rsidR="00E777CF" w:rsidRDefault="00E777CF" w:rsidP="00C63EB3">
      <w:pPr>
        <w:pStyle w:val="Kommentartext"/>
      </w:pPr>
      <w:r>
        <w:rPr>
          <w:rStyle w:val="Kommentarzeichen"/>
        </w:rPr>
        <w:annotationRef/>
      </w:r>
      <w:r>
        <w:t>Beispiel für solch eine App (</w:t>
      </w:r>
      <w:r w:rsidRPr="00176D96">
        <w:t>http://glass-apps.org/google-glass-application-list</w:t>
      </w:r>
      <w:r>
        <w:t>)</w:t>
      </w:r>
    </w:p>
  </w:comment>
  <w:comment w:id="90" w:author="Jannik Hoffjann" w:date="2014-12-20T12:12:00Z" w:initials="JH">
    <w:p w14:paraId="577E61E4" w14:textId="77777777" w:rsidR="00E777CF" w:rsidRDefault="00E777CF" w:rsidP="00C63EB3">
      <w:pPr>
        <w:pStyle w:val="Kommentartext"/>
      </w:pPr>
      <w:r>
        <w:rPr>
          <w:rStyle w:val="Kommentarzeichen"/>
        </w:rPr>
        <w:annotationRef/>
      </w:r>
      <w:r w:rsidRPr="005C096E">
        <w:t>http://web.guohuiwang.com/technical-notes/opencv_nonfree_android_jni_demo</w:t>
      </w:r>
    </w:p>
  </w:comment>
  <w:comment w:id="99" w:author="Jannik Hoffjann" w:date="2014-12-20T17:23:00Z" w:initials="JH">
    <w:p w14:paraId="267E41D2" w14:textId="77777777" w:rsidR="00E777CF" w:rsidRDefault="00E777CF" w:rsidP="00EC0734">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107" w:author="Jannik Hoffjann" w:date="2014-12-20T12:12:00Z" w:initials="JH">
    <w:p w14:paraId="54AFCE89" w14:textId="77777777" w:rsidR="00E777CF" w:rsidRDefault="00E777CF" w:rsidP="00C63EB3">
      <w:pPr>
        <w:pStyle w:val="Kommentartext"/>
      </w:pPr>
      <w:r>
        <w:rPr>
          <w:rStyle w:val="Kommentarzeichen"/>
        </w:rPr>
        <w:annotationRef/>
      </w:r>
      <w:r>
        <w:t>Evtl. bessere Quelle?</w:t>
      </w:r>
    </w:p>
  </w:comment>
  <w:comment w:id="111" w:author="Jannik Hoffjann" w:date="2014-12-20T12:12:00Z" w:initials="JH">
    <w:p w14:paraId="77932EEA" w14:textId="77777777" w:rsidR="00E777CF" w:rsidRDefault="00E777CF" w:rsidP="00C63EB3">
      <w:pPr>
        <w:pStyle w:val="Kommentartext"/>
      </w:pPr>
      <w:r>
        <w:rPr>
          <w:rStyle w:val="Kommentarzeichen"/>
        </w:rPr>
        <w:annotationRef/>
      </w:r>
      <w:r>
        <w:t>Evtl. genauere Erklärung</w:t>
      </w:r>
    </w:p>
  </w:comment>
  <w:comment w:id="123" w:author="Jannik Hoffjann" w:date="2014-12-20T12:12:00Z" w:initials="JH">
    <w:p w14:paraId="647BBC58" w14:textId="77777777" w:rsidR="00E777CF" w:rsidRDefault="00E777CF" w:rsidP="00C63EB3">
      <w:pPr>
        <w:pStyle w:val="Kommentartext"/>
      </w:pPr>
      <w:r>
        <w:rPr>
          <w:rStyle w:val="Kommentarzeichen"/>
        </w:rPr>
        <w:annotationRef/>
      </w:r>
      <w:r>
        <w:t>Checken</w:t>
      </w:r>
    </w:p>
  </w:comment>
  <w:comment w:id="124" w:author="Jannik Hoffjann" w:date="2014-12-20T12:12:00Z" w:initials="JH">
    <w:p w14:paraId="79F56730" w14:textId="77777777" w:rsidR="00E777CF" w:rsidRDefault="00E777CF" w:rsidP="00C63EB3">
      <w:pPr>
        <w:pStyle w:val="Kommentartext"/>
      </w:pPr>
      <w:r>
        <w:rPr>
          <w:rStyle w:val="Kommentarzeichen"/>
        </w:rPr>
        <w:annotationRef/>
      </w:r>
      <w:r>
        <w:t>Quelle</w:t>
      </w:r>
    </w:p>
  </w:comment>
  <w:comment w:id="125" w:author="Jannik Hoffjann" w:date="2014-12-20T12:12:00Z" w:initials="JH">
    <w:p w14:paraId="568499DE" w14:textId="77777777" w:rsidR="00E777CF" w:rsidRDefault="00E777CF" w:rsidP="00C63EB3">
      <w:pPr>
        <w:pStyle w:val="Kommentartext"/>
      </w:pPr>
      <w:r>
        <w:rPr>
          <w:rStyle w:val="Kommentarzeichen"/>
        </w:rPr>
        <w:annotationRef/>
      </w:r>
      <w:r>
        <w:t>Quelle</w:t>
      </w:r>
    </w:p>
  </w:comment>
  <w:comment w:id="126" w:author="Jannik Hoffjann" w:date="2014-12-20T12:12:00Z" w:initials="JH">
    <w:p w14:paraId="380FB630" w14:textId="77777777" w:rsidR="00E777CF" w:rsidRDefault="00E777CF" w:rsidP="00C63EB3">
      <w:pPr>
        <w:pStyle w:val="Kommentartext"/>
      </w:pPr>
      <w:r>
        <w:rPr>
          <w:rStyle w:val="Kommentarzeichen"/>
        </w:rPr>
        <w:annotationRef/>
      </w:r>
      <w:r>
        <w:t xml:space="preserve">Quelle </w:t>
      </w:r>
    </w:p>
  </w:comment>
  <w:comment w:id="130" w:author="Jannik Hoffjann" w:date="2014-12-20T12:12:00Z" w:initials="JH">
    <w:p w14:paraId="4DCD0F6D" w14:textId="77777777" w:rsidR="00E777CF" w:rsidRDefault="00E777CF" w:rsidP="00C63EB3">
      <w:pPr>
        <w:pStyle w:val="Kommentartext"/>
      </w:pPr>
      <w:r>
        <w:rPr>
          <w:rStyle w:val="Kommentarzeichen"/>
        </w:rPr>
        <w:annotationRef/>
      </w:r>
      <w:proofErr w:type="spellStart"/>
      <w:r>
        <w:t>Erklräung</w:t>
      </w:r>
      <w:proofErr w:type="spellEnd"/>
      <w:r>
        <w:t>?</w:t>
      </w:r>
    </w:p>
  </w:comment>
  <w:comment w:id="134" w:author="Jannik Hoffjann" w:date="2014-12-20T12:12:00Z" w:initials="JH">
    <w:p w14:paraId="4ED5A715" w14:textId="77777777" w:rsidR="00E777CF" w:rsidRDefault="00E777CF" w:rsidP="00C63EB3">
      <w:pPr>
        <w:pStyle w:val="Kommentartext"/>
      </w:pPr>
      <w:r>
        <w:rPr>
          <w:rStyle w:val="Kommentarzeichen"/>
        </w:rPr>
        <w:annotationRef/>
      </w:r>
      <w:r>
        <w:t>Quelle</w:t>
      </w:r>
    </w:p>
  </w:comment>
  <w:comment w:id="151" w:author="Jannik Hoffjann" w:date="2014-12-20T12:12:00Z" w:initials="JH">
    <w:p w14:paraId="7577AC57" w14:textId="77777777" w:rsidR="00E777CF" w:rsidRDefault="00E777CF" w:rsidP="00C63EB3">
      <w:pPr>
        <w:pStyle w:val="Kommentartext"/>
      </w:pPr>
      <w:r>
        <w:rPr>
          <w:rStyle w:val="Kommentarzeichen"/>
        </w:rPr>
        <w:annotationRef/>
      </w:r>
      <w:r>
        <w:t>Schwäche: Mehrere Objekte auf einem Foto</w:t>
      </w:r>
    </w:p>
  </w:comment>
  <w:comment w:id="168" w:author="Jannik Hoffjann" w:date="2014-12-20T12:12:00Z" w:initials="JH">
    <w:p w14:paraId="360C546F" w14:textId="77777777" w:rsidR="00E777CF" w:rsidRDefault="00E777CF"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E777CF" w:rsidRDefault="00E777CF">
      <w:pPr>
        <w:spacing w:after="0" w:line="240" w:lineRule="auto"/>
      </w:pPr>
      <w:r>
        <w:separator/>
      </w:r>
    </w:p>
  </w:endnote>
  <w:endnote w:type="continuationSeparator" w:id="0">
    <w:p w14:paraId="0D2B94F5" w14:textId="77777777" w:rsidR="00E777CF" w:rsidRDefault="00E77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E777CF" w:rsidRDefault="00E777CF">
      <w:pPr>
        <w:spacing w:after="0" w:line="240" w:lineRule="auto"/>
      </w:pPr>
      <w:r>
        <w:separator/>
      </w:r>
    </w:p>
  </w:footnote>
  <w:footnote w:type="continuationSeparator" w:id="0">
    <w:p w14:paraId="1B03C933" w14:textId="77777777" w:rsidR="00E777CF" w:rsidRDefault="00E777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E777CF" w:rsidRDefault="00E777CF" w:rsidP="003116A2">
    <w:pPr>
      <w:pStyle w:val="Kopfzeile"/>
    </w:pPr>
    <w:fldSimple w:instr=" STYLEREF  &quot;Überschrift 1&quot; \t  \* MERGEFORMAT ">
      <w:r w:rsidR="00FE1AB3">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FE1AB3">
      <w:rPr>
        <w:noProof/>
      </w:rPr>
      <w:t>II</w:t>
    </w:r>
    <w:r w:rsidRPr="00A509D9">
      <w:fldChar w:fldCharType="end"/>
    </w:r>
  </w:p>
  <w:p w14:paraId="43DB4906"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E777CF" w:rsidRPr="006E1E44" w:rsidRDefault="00E777CF"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E777CF" w:rsidRDefault="00E777CF">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7447E" w14:textId="77777777" w:rsidR="00E777CF" w:rsidRDefault="00E777CF" w:rsidP="003116A2">
    <w:pPr>
      <w:pStyle w:val="Kopfzeile"/>
    </w:pPr>
    <w:fldSimple w:instr=" STYLEREF  &quot;Überschrift 1&quot; \t  \* MERGEFORMAT ">
      <w:r w:rsidR="00FE1AB3">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FE1AB3">
      <w:rPr>
        <w:noProof/>
      </w:rPr>
      <w:t>X</w:t>
    </w:r>
    <w:r w:rsidRPr="00A509D9">
      <w:fldChar w:fldCharType="end"/>
    </w:r>
  </w:p>
  <w:p w14:paraId="5C2B4CC5"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5408" behindDoc="0" locked="0" layoutInCell="1" allowOverlap="1" wp14:anchorId="1146CDD2" wp14:editId="64529A7F">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042D07D9" w14:textId="77777777" w:rsidR="00E777CF" w:rsidRPr="006E1E44" w:rsidRDefault="00E777CF" w:rsidP="003116A2">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026361" w14:textId="77777777" w:rsidR="00E777CF" w:rsidRDefault="00E777CF" w:rsidP="003116A2">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FE1AB3">
      <w:rPr>
        <w:noProof/>
      </w:rPr>
      <w:t>III</w:t>
    </w:r>
    <w:r w:rsidRPr="00A509D9">
      <w:fldChar w:fldCharType="end"/>
    </w:r>
  </w:p>
  <w:p w14:paraId="49AB664A"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3360" behindDoc="0" locked="0" layoutInCell="1" allowOverlap="1" wp14:anchorId="4FFDF698" wp14:editId="5CE9F3BE">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4F800E02" w14:textId="77777777" w:rsidR="00E777CF" w:rsidRDefault="00E777CF">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E777CF" w:rsidRDefault="00E777CF" w:rsidP="003116A2">
    <w:pPr>
      <w:pStyle w:val="Kopfzeile"/>
    </w:pPr>
    <w:fldSimple w:instr=" STYLEREF  &quot;Überschrift 1&quot; \t  \* MERGEFORMAT ">
      <w:r w:rsidR="00FE1AB3">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FE1AB3">
      <w:rPr>
        <w:noProof/>
      </w:rPr>
      <w:t>V</w:t>
    </w:r>
    <w:r w:rsidRPr="00A509D9">
      <w:fldChar w:fldCharType="end"/>
    </w:r>
  </w:p>
  <w:p w14:paraId="21F8A6A8"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E777CF" w:rsidRDefault="00E777CF">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E777CF" w:rsidRDefault="00E777CF" w:rsidP="003116A2">
    <w:pPr>
      <w:pStyle w:val="Kopfzeile"/>
      <w:tabs>
        <w:tab w:val="clear" w:pos="9072"/>
        <w:tab w:val="right" w:pos="8505"/>
      </w:tabs>
    </w:pPr>
    <w:fldSimple w:instr=" STYLEREF  &quot;Überschrift 1&quot; \t  \* MERGEFORMAT ">
      <w:r w:rsidR="00FE1AB3">
        <w:rPr>
          <w:noProof/>
        </w:rPr>
        <w:t>Literaturverzeichnis</w:t>
      </w:r>
    </w:fldSimple>
    <w:r w:rsidRPr="00A509D9">
      <w:tab/>
    </w:r>
    <w:r w:rsidRPr="00A509D9">
      <w:tab/>
    </w:r>
    <w:r w:rsidRPr="00A509D9">
      <w:fldChar w:fldCharType="begin"/>
    </w:r>
    <w:r w:rsidRPr="00A509D9">
      <w:instrText xml:space="preserve">PAGE  </w:instrText>
    </w:r>
    <w:r w:rsidRPr="00A509D9">
      <w:fldChar w:fldCharType="separate"/>
    </w:r>
    <w:r w:rsidR="00FE1AB3">
      <w:rPr>
        <w:noProof/>
      </w:rPr>
      <w:t>42</w:t>
    </w:r>
    <w:r w:rsidRPr="00A509D9">
      <w:fldChar w:fldCharType="end"/>
    </w:r>
  </w:p>
  <w:p w14:paraId="33A9CD44"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E777CF" w:rsidRDefault="00E777CF" w:rsidP="003116A2"/>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E777CF" w:rsidRDefault="00E777CF" w:rsidP="003116A2">
    <w:pPr>
      <w:pStyle w:val="Kopfzeile"/>
      <w:tabs>
        <w:tab w:val="clear" w:pos="9072"/>
        <w:tab w:val="right" w:pos="8505"/>
      </w:tabs>
    </w:pPr>
    <w:fldSimple w:instr=" STYLEREF  &quot;Überschrift 1&quot; \t  \* MERGEFORMAT ">
      <w:r w:rsidR="00FE1AB3">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FE1AB3">
      <w:rPr>
        <w:noProof/>
      </w:rPr>
      <w:t>1</w:t>
    </w:r>
    <w:r w:rsidRPr="00A509D9">
      <w:fldChar w:fldCharType="end"/>
    </w:r>
  </w:p>
  <w:p w14:paraId="6885819B" w14:textId="77777777" w:rsidR="00E777CF" w:rsidRPr="0095002F" w:rsidRDefault="00E777CF"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E777CF" w:rsidRDefault="00E777CF" w:rsidP="003116A2"/>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E777CF" w:rsidRPr="008C08AD" w:rsidRDefault="00E777CF" w:rsidP="003116A2">
    <w:pPr>
      <w:pStyle w:val="Kopfzeile"/>
      <w:tabs>
        <w:tab w:val="clear" w:pos="9072"/>
        <w:tab w:val="right" w:pos="8505"/>
      </w:tabs>
    </w:pPr>
  </w:p>
  <w:p w14:paraId="7E05ED9E" w14:textId="77777777" w:rsidR="00E777CF" w:rsidRPr="0095002F" w:rsidRDefault="00E777CF" w:rsidP="003116A2">
    <w:pPr>
      <w:pStyle w:val="Kopfzeile"/>
      <w:tabs>
        <w:tab w:val="right" w:pos="7371"/>
      </w:tabs>
    </w:pPr>
  </w:p>
  <w:p w14:paraId="4479B7C4" w14:textId="77777777" w:rsidR="00E777CF" w:rsidRDefault="00E777CF"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87606"/>
    <w:rsid w:val="001F2EC1"/>
    <w:rsid w:val="003116A2"/>
    <w:rsid w:val="00482A35"/>
    <w:rsid w:val="0056459E"/>
    <w:rsid w:val="009D49A4"/>
    <w:rsid w:val="00B31CD3"/>
    <w:rsid w:val="00C63EB3"/>
    <w:rsid w:val="00CC4EF2"/>
    <w:rsid w:val="00D52310"/>
    <w:rsid w:val="00DC4FBD"/>
    <w:rsid w:val="00E03008"/>
    <w:rsid w:val="00E2265D"/>
    <w:rsid w:val="00E777CF"/>
    <w:rsid w:val="00EC0734"/>
    <w:rsid w:val="00FE1AB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eader" Target="header6.xml"/><Relationship Id="rId36" Type="http://schemas.openxmlformats.org/officeDocument/2006/relationships/header" Target="header7.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comments" Target="comments.xml"/><Relationship Id="rId14" Type="http://schemas.openxmlformats.org/officeDocument/2006/relationships/image" Target="media/image3.gif"/><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bytedeco/javacpp" TargetMode="External"/><Relationship Id="rId19" Type="http://schemas.openxmlformats.org/officeDocument/2006/relationships/image" Target="media/image7.jpeg"/><Relationship Id="rId37" Type="http://schemas.openxmlformats.org/officeDocument/2006/relationships/header" Target="header8.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27692</Words>
  <Characters>174464</Characters>
  <Application>Microsoft Macintosh Word</Application>
  <DocSecurity>0</DocSecurity>
  <Lines>1453</Lines>
  <Paragraphs>403</Paragraphs>
  <ScaleCrop>false</ScaleCrop>
  <Company>Universität Osnabrück</Company>
  <LinksUpToDate>false</LinksUpToDate>
  <CharactersWithSpaces>201753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10</cp:revision>
  <dcterms:created xsi:type="dcterms:W3CDTF">2014-12-20T11:11:00Z</dcterms:created>
  <dcterms:modified xsi:type="dcterms:W3CDTF">2014-12-21T15:48:00Z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